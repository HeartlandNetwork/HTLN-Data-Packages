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5029B" w:rsidR="0004302D" w:rsidP="7BE949D3" w:rsidRDefault="00B00408" w14:paraId="3E4FC852" w14:textId="5D6B31E9">
      <w:pPr>
        <w:pStyle w:val="nrpsTitle"/>
        <w:jc w:val="center"/>
        <w:rPr>
          <w:rFonts w:eastAsia="Cambria" w:asciiTheme="minorHAnsi" w:hAnsiTheme="minorHAnsi" w:cstheme="minorBidi"/>
          <w:sz w:val="48"/>
          <w:szCs w:val="48"/>
          <w:vertAlign w:val="superscript"/>
        </w:rPr>
      </w:pPr>
      <w:r w:rsidRPr="00E5029B">
        <w:rPr>
          <w:rFonts w:asciiTheme="minorHAnsi" w:hAnsiTheme="minorHAnsi" w:cstheme="minorHAnsi"/>
          <w:noProof/>
          <w:sz w:val="48"/>
          <w:szCs w:val="48"/>
        </w:rPr>
        <w:drawing>
          <wp:anchor distT="0" distB="0" distL="114300" distR="114300" simplePos="0" relativeHeight="251658240" behindDoc="1" locked="0" layoutInCell="1" allowOverlap="1" wp14:anchorId="0E4533CF" wp14:editId="61DD8EA5">
            <wp:simplePos x="0" y="0"/>
            <wp:positionH relativeFrom="column">
              <wp:posOffset>7346315</wp:posOffset>
            </wp:positionH>
            <wp:positionV relativeFrom="paragraph">
              <wp:posOffset>0</wp:posOffset>
            </wp:positionV>
            <wp:extent cx="774700" cy="1009650"/>
            <wp:effectExtent l="0" t="0" r="6350" b="0"/>
            <wp:wrapTight wrapText="bothSides">
              <wp:wrapPolygon edited="0">
                <wp:start x="0" y="0"/>
                <wp:lineTo x="0" y="21192"/>
                <wp:lineTo x="21246" y="21192"/>
                <wp:lineTo x="212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1009650"/>
                    </a:xfrm>
                    <a:prstGeom prst="rect">
                      <a:avLst/>
                    </a:prstGeom>
                    <a:noFill/>
                  </pic:spPr>
                </pic:pic>
              </a:graphicData>
            </a:graphic>
          </wp:anchor>
        </w:drawing>
      </w:r>
      <w:r w:rsidR="006F4421">
        <w:rPr>
          <w:rFonts w:asciiTheme="minorHAnsi" w:hAnsiTheme="minorHAnsi" w:cstheme="minorHAnsi"/>
          <w:sz w:val="48"/>
          <w:szCs w:val="48"/>
        </w:rPr>
        <w:softHyphen/>
      </w:r>
      <w:r w:rsidR="006F4421">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Pr="7BE949D3" w:rsidR="00804B5A">
        <w:rPr>
          <w:rFonts w:asciiTheme="minorHAnsi" w:hAnsiTheme="minorHAnsi" w:cstheme="minorBidi"/>
          <w:sz w:val="48"/>
          <w:szCs w:val="48"/>
        </w:rPr>
        <w:t>NPS Metadata Template (2024)</w:t>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r w:rsidR="00113C69">
        <w:rPr>
          <w:rFonts w:asciiTheme="minorHAnsi" w:hAnsiTheme="minorHAnsi" w:cstheme="minorHAnsi"/>
          <w:sz w:val="48"/>
          <w:szCs w:val="48"/>
        </w:rPr>
        <w:softHyphen/>
      </w:r>
    </w:p>
    <w:p w:rsidRPr="00E5029B" w:rsidR="0004302D" w:rsidP="00551D96" w:rsidRDefault="0004302D" w14:paraId="09E1446F" w14:textId="77777777">
      <w:pPr>
        <w:pStyle w:val="nrpsHeading1"/>
        <w:rPr>
          <w:rFonts w:asciiTheme="minorHAnsi" w:hAnsiTheme="minorHAnsi" w:cstheme="minorHAnsi"/>
        </w:rPr>
      </w:pPr>
    </w:p>
    <w:p w:rsidRPr="00E5029B" w:rsidR="00804B5A" w:rsidP="00551D96" w:rsidRDefault="00804B5A" w14:paraId="622DCC65" w14:textId="72AEC55F">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Purpose </w:t>
      </w:r>
      <w:r w:rsidR="00020E1D">
        <w:rPr>
          <w:rFonts w:asciiTheme="minorHAnsi" w:hAnsiTheme="minorHAnsi" w:cstheme="minorHAnsi"/>
          <w:sz w:val="36"/>
          <w:szCs w:val="20"/>
        </w:rPr>
        <w:t>and Introduction</w:t>
      </w:r>
      <w:r w:rsidRPr="00E5029B">
        <w:rPr>
          <w:rFonts w:asciiTheme="minorHAnsi" w:hAnsiTheme="minorHAnsi" w:cstheme="minorHAnsi"/>
          <w:sz w:val="36"/>
          <w:szCs w:val="20"/>
        </w:rPr>
        <w:t xml:space="preserve"> </w:t>
      </w:r>
    </w:p>
    <w:p w:rsidR="00780AC0" w:rsidP="38EF160D" w:rsidRDefault="28C7F54C" w14:paraId="683A19EA" w14:textId="3BB1344A">
      <w:pPr>
        <w:pStyle w:val="nrpsNormal"/>
        <w:rPr>
          <w:rFonts w:asciiTheme="minorHAnsi" w:hAnsiTheme="minorHAnsi" w:cstheme="minorBidi"/>
        </w:rPr>
      </w:pPr>
      <w:r w:rsidRPr="38EF160D">
        <w:rPr>
          <w:rFonts w:asciiTheme="minorHAnsi" w:hAnsiTheme="minorHAnsi" w:cstheme="minorBidi"/>
        </w:rPr>
        <w:t>Metadata is key</w:t>
      </w:r>
      <w:r w:rsidRPr="38EF160D" w:rsidR="1611636D">
        <w:rPr>
          <w:rFonts w:asciiTheme="minorHAnsi" w:hAnsiTheme="minorHAnsi" w:cstheme="minorBidi"/>
        </w:rPr>
        <w:t xml:space="preserve"> component of a data package, as it </w:t>
      </w:r>
      <w:r w:rsidRPr="38EF160D" w:rsidR="1C1DF319">
        <w:rPr>
          <w:rFonts w:asciiTheme="minorHAnsi" w:hAnsiTheme="minorHAnsi" w:cstheme="minorBidi"/>
        </w:rPr>
        <w:t xml:space="preserve">helps </w:t>
      </w:r>
      <w:r w:rsidRPr="38EF160D">
        <w:rPr>
          <w:rFonts w:asciiTheme="minorHAnsi" w:hAnsiTheme="minorHAnsi" w:cstheme="minorBidi"/>
        </w:rPr>
        <w:t xml:space="preserve">others to understand </w:t>
      </w:r>
      <w:r w:rsidRPr="38EF160D" w:rsidR="099B341F">
        <w:rPr>
          <w:rFonts w:asciiTheme="minorHAnsi" w:hAnsiTheme="minorHAnsi" w:cstheme="minorBidi"/>
        </w:rPr>
        <w:t xml:space="preserve">your data </w:t>
      </w:r>
      <w:r w:rsidRPr="38EF160D">
        <w:rPr>
          <w:rFonts w:asciiTheme="minorHAnsi" w:hAnsiTheme="minorHAnsi" w:cstheme="minorBidi"/>
        </w:rPr>
        <w:t xml:space="preserve">and assess </w:t>
      </w:r>
      <w:r w:rsidRPr="38EF160D" w:rsidR="5EBDC073">
        <w:rPr>
          <w:rFonts w:asciiTheme="minorHAnsi" w:hAnsiTheme="minorHAnsi" w:cstheme="minorBidi"/>
        </w:rPr>
        <w:t>whe</w:t>
      </w:r>
      <w:r w:rsidR="006F4421">
        <w:rPr>
          <w:rFonts w:asciiTheme="minorHAnsi" w:hAnsiTheme="minorHAnsi" w:cstheme="minorBidi"/>
        </w:rPr>
        <w:softHyphen/>
      </w:r>
      <w:r w:rsidRPr="38EF160D" w:rsidR="5EBDC073">
        <w:rPr>
          <w:rFonts w:asciiTheme="minorHAnsi" w:hAnsiTheme="minorHAnsi" w:cstheme="minorBidi"/>
        </w:rPr>
        <w:t xml:space="preserve">ther it’s a good fit for a </w:t>
      </w:r>
      <w:r w:rsidRPr="38EF160D">
        <w:rPr>
          <w:rFonts w:asciiTheme="minorHAnsi" w:hAnsiTheme="minorHAnsi" w:cstheme="minorBidi"/>
        </w:rPr>
        <w:t xml:space="preserve">particular purpose. </w:t>
      </w:r>
      <w:r w:rsidRPr="38EF160D" w:rsidR="427C5E7D">
        <w:rPr>
          <w:rFonts w:asciiTheme="minorHAnsi" w:hAnsiTheme="minorHAnsi" w:cstheme="minorBidi"/>
        </w:rPr>
        <w:t>This template can help organize all the bits of information that must come together to create metadata in</w:t>
      </w:r>
      <w:r w:rsidRPr="38EF160D" w:rsidR="0A1ABABE">
        <w:rPr>
          <w:rFonts w:asciiTheme="minorHAnsi" w:hAnsiTheme="minorHAnsi" w:cstheme="minorBidi"/>
        </w:rPr>
        <w:t>side of your</w:t>
      </w:r>
      <w:r w:rsidRPr="38EF160D" w:rsidR="427C5E7D">
        <w:rPr>
          <w:rFonts w:asciiTheme="minorHAnsi" w:hAnsiTheme="minorHAnsi" w:cstheme="minorBidi"/>
        </w:rPr>
        <w:t xml:space="preserve"> data package.</w:t>
      </w:r>
      <w:r w:rsidRPr="38EF160D" w:rsidR="5AAAED3D">
        <w:rPr>
          <w:rFonts w:asciiTheme="minorHAnsi" w:hAnsiTheme="minorHAnsi" w:cstheme="minorBidi"/>
        </w:rPr>
        <w:t xml:space="preserve"> </w:t>
      </w:r>
      <w:r w:rsidRPr="38EF160D" w:rsidR="3B73377F">
        <w:rPr>
          <w:rFonts w:asciiTheme="minorHAnsi" w:hAnsiTheme="minorHAnsi" w:cstheme="minorBidi"/>
        </w:rPr>
        <w:t xml:space="preserve">Overall guidance </w:t>
      </w:r>
      <w:r w:rsidRPr="38EF160D" w:rsidR="159F4418">
        <w:rPr>
          <w:rFonts w:asciiTheme="minorHAnsi" w:hAnsiTheme="minorHAnsi" w:cstheme="minorBidi"/>
        </w:rPr>
        <w:t xml:space="preserve">on metadata and data packages </w:t>
      </w:r>
      <w:r w:rsidRPr="38EF160D" w:rsidR="3B73377F">
        <w:rPr>
          <w:rFonts w:asciiTheme="minorHAnsi" w:hAnsiTheme="minorHAnsi" w:cstheme="minorBidi"/>
        </w:rPr>
        <w:t>c</w:t>
      </w:r>
      <w:r w:rsidRPr="38EF160D" w:rsidR="00C63204">
        <w:rPr>
          <w:rFonts w:asciiTheme="minorHAnsi" w:hAnsiTheme="minorHAnsi" w:cstheme="minorBidi"/>
        </w:rPr>
        <w:t>an be found on the Data Publication Best Practices SharePoint</w:t>
      </w:r>
      <w:r w:rsidRPr="38EF160D" w:rsidR="4C4D9009">
        <w:rPr>
          <w:rFonts w:asciiTheme="minorHAnsi" w:hAnsiTheme="minorHAnsi" w:cstheme="minorBidi"/>
        </w:rPr>
        <w:t>.</w:t>
      </w:r>
    </w:p>
    <w:p w:rsidRPr="00E5029B" w:rsidR="00020E1D" w:rsidP="00093B07" w:rsidRDefault="00020E1D" w14:paraId="10AD0EA4" w14:textId="77777777">
      <w:pPr>
        <w:pStyle w:val="nrpsNormal"/>
        <w:rPr>
          <w:rFonts w:asciiTheme="minorHAnsi" w:hAnsiTheme="minorHAnsi" w:cstheme="minorHAnsi"/>
        </w:rPr>
      </w:pPr>
    </w:p>
    <w:p w:rsidRPr="00E5029B" w:rsidR="00804B5A" w:rsidP="00551D96" w:rsidRDefault="00804B5A" w14:paraId="4E9EE519" w14:textId="649F8FC1">
      <w:pPr>
        <w:pStyle w:val="nrpsHeading1"/>
        <w:rPr>
          <w:rFonts w:asciiTheme="minorHAnsi" w:hAnsiTheme="minorHAnsi" w:cstheme="minorHAnsi"/>
          <w:sz w:val="36"/>
          <w:szCs w:val="20"/>
        </w:rPr>
      </w:pPr>
      <w:r w:rsidRPr="00E5029B">
        <w:rPr>
          <w:rFonts w:asciiTheme="minorHAnsi" w:hAnsiTheme="minorHAnsi" w:cstheme="minorHAnsi"/>
          <w:sz w:val="36"/>
          <w:szCs w:val="20"/>
        </w:rPr>
        <w:t>Data</w:t>
      </w:r>
      <w:r w:rsidRPr="00E5029B" w:rsidR="0020794E">
        <w:rPr>
          <w:rFonts w:asciiTheme="minorHAnsi" w:hAnsiTheme="minorHAnsi" w:cstheme="minorHAnsi"/>
          <w:sz w:val="36"/>
          <w:szCs w:val="20"/>
        </w:rPr>
        <w:t xml:space="preserve"> Package</w:t>
      </w:r>
      <w:r w:rsidRPr="00E5029B">
        <w:rPr>
          <w:rFonts w:asciiTheme="minorHAnsi" w:hAnsiTheme="minorHAnsi" w:cstheme="minorHAnsi"/>
          <w:sz w:val="36"/>
          <w:szCs w:val="20"/>
        </w:rPr>
        <w:t xml:space="preserve"> Title </w:t>
      </w:r>
    </w:p>
    <w:p w:rsidRPr="001C368B" w:rsidR="00804B5A" w:rsidP="00F84D43" w:rsidRDefault="00804B5A" w14:paraId="4C2FADAE" w14:textId="6252CCB7">
      <w:pPr>
        <w:pStyle w:val="nrpsNormal"/>
        <w:rPr>
          <w:rFonts w:asciiTheme="minorHAnsi" w:hAnsiTheme="minorHAnsi" w:cstheme="minorHAnsi"/>
          <w:szCs w:val="23"/>
        </w:rPr>
      </w:pPr>
      <w:r w:rsidRPr="001C368B">
        <w:rPr>
          <w:rFonts w:asciiTheme="minorHAnsi" w:hAnsiTheme="minorHAnsi" w:cstheme="minorHAnsi"/>
          <w:szCs w:val="23"/>
        </w:rPr>
        <w:t xml:space="preserve">(Include </w:t>
      </w:r>
      <w:r w:rsidRPr="001C368B">
        <w:rPr>
          <w:rFonts w:asciiTheme="minorHAnsi" w:hAnsiTheme="minorHAnsi" w:cstheme="minorHAnsi"/>
          <w:b/>
          <w:szCs w:val="23"/>
        </w:rPr>
        <w:t xml:space="preserve">what, where, </w:t>
      </w:r>
      <w:r w:rsidRPr="001C368B">
        <w:rPr>
          <w:rFonts w:asciiTheme="minorHAnsi" w:hAnsiTheme="minorHAnsi" w:cstheme="minorHAnsi"/>
          <w:szCs w:val="23"/>
        </w:rPr>
        <w:t>and</w:t>
      </w:r>
      <w:r w:rsidRPr="001C368B">
        <w:rPr>
          <w:rFonts w:asciiTheme="minorHAnsi" w:hAnsiTheme="minorHAnsi" w:cstheme="minorHAnsi"/>
          <w:b/>
          <w:szCs w:val="23"/>
        </w:rPr>
        <w:t xml:space="preserve"> when</w:t>
      </w:r>
      <w:r w:rsidRPr="001C368B">
        <w:rPr>
          <w:rFonts w:asciiTheme="minorHAnsi" w:hAnsiTheme="minorHAnsi" w:cstheme="minorHAnsi"/>
          <w:szCs w:val="23"/>
        </w:rPr>
        <w:t>.</w:t>
      </w:r>
      <w:r w:rsidR="001B0C12">
        <w:rPr>
          <w:rFonts w:asciiTheme="minorHAnsi" w:hAnsiTheme="minorHAnsi" w:cstheme="minorHAnsi"/>
          <w:szCs w:val="23"/>
        </w:rPr>
        <w:t xml:space="preserve"> </w:t>
      </w:r>
      <w:r w:rsidR="009B0763">
        <w:rPr>
          <w:rFonts w:asciiTheme="minorHAnsi" w:hAnsiTheme="minorHAnsi" w:cstheme="minorHAnsi"/>
          <w:szCs w:val="23"/>
        </w:rPr>
        <w:t>E.g.</w:t>
      </w:r>
      <w:r w:rsidRPr="001C368B">
        <w:rPr>
          <w:rFonts w:asciiTheme="minorHAnsi" w:hAnsiTheme="minorHAnsi" w:cstheme="minorHAnsi"/>
          <w:szCs w:val="23"/>
        </w:rPr>
        <w:t xml:space="preserve"> </w:t>
      </w:r>
      <w:r w:rsidRPr="001C368B">
        <w:rPr>
          <w:rFonts w:asciiTheme="minorHAnsi" w:hAnsiTheme="minorHAnsi" w:cstheme="minorHAnsi"/>
          <w:szCs w:val="23"/>
          <w:rtl/>
          <w:lang w:val="ar-SA"/>
        </w:rPr>
        <w:t>“</w:t>
      </w:r>
      <w:r w:rsidRPr="001C368B">
        <w:rPr>
          <w:rFonts w:asciiTheme="minorHAnsi" w:hAnsiTheme="minorHAnsi" w:cstheme="minorHAnsi"/>
          <w:szCs w:val="23"/>
        </w:rPr>
        <w:t xml:space="preserve">Monthly Water Quality Data from </w:t>
      </w:r>
      <w:proofErr w:type="spellStart"/>
      <w:r w:rsidRPr="001C368B">
        <w:rPr>
          <w:rFonts w:asciiTheme="minorHAnsi" w:hAnsiTheme="minorHAnsi" w:cstheme="minorHAnsi"/>
          <w:szCs w:val="23"/>
        </w:rPr>
        <w:t>Horsetooth</w:t>
      </w:r>
      <w:proofErr w:type="spellEnd"/>
      <w:r w:rsidRPr="001C368B">
        <w:rPr>
          <w:rFonts w:asciiTheme="minorHAnsi" w:hAnsiTheme="minorHAnsi" w:cstheme="minorHAnsi"/>
          <w:szCs w:val="23"/>
        </w:rPr>
        <w:t xml:space="preserve"> Reservoir, Colorado: 2010-2019”)</w:t>
      </w:r>
    </w:p>
    <w:tbl>
      <w:tblPr>
        <w:tblStyle w:val="TableGrid"/>
        <w:tblW w:w="0" w:type="auto"/>
        <w:tblLook w:val="04A0" w:firstRow="1" w:lastRow="0" w:firstColumn="1" w:lastColumn="0" w:noHBand="0" w:noVBand="1"/>
      </w:tblPr>
      <w:tblGrid>
        <w:gridCol w:w="12950"/>
      </w:tblGrid>
      <w:tr w:rsidR="004B2322" w:rsidTr="004B2322" w14:paraId="711BD976" w14:textId="77777777">
        <w:tc>
          <w:tcPr>
            <w:tcW w:w="12950" w:type="dxa"/>
          </w:tcPr>
          <w:p w:rsidR="004B2322" w:rsidP="00F84D43" w:rsidRDefault="00F6492F" w14:paraId="3481C2D3" w14:textId="28C4EFA9">
            <w:pPr>
              <w:pStyle w:val="nrpsNormal"/>
              <w:rPr>
                <w:rFonts w:asciiTheme="minorHAnsi" w:hAnsiTheme="minorHAnsi" w:cstheme="minorHAnsi"/>
                <w:szCs w:val="23"/>
              </w:rPr>
            </w:pPr>
            <w:r>
              <w:rPr>
                <w:rFonts w:asciiTheme="minorHAnsi" w:hAnsiTheme="minorHAnsi" w:cstheme="minorHAnsi"/>
                <w:szCs w:val="23"/>
              </w:rPr>
              <w:t>Aquatic Invertebrate</w:t>
            </w:r>
            <w:r w:rsidRPr="00F6492F">
              <w:rPr>
                <w:rFonts w:asciiTheme="minorHAnsi" w:hAnsiTheme="minorHAnsi" w:cstheme="minorHAnsi"/>
                <w:szCs w:val="23"/>
              </w:rPr>
              <w:t xml:space="preserve"> Monitoring </w:t>
            </w:r>
            <w:r w:rsidR="00DC401A">
              <w:rPr>
                <w:rFonts w:asciiTheme="minorHAnsi" w:hAnsiTheme="minorHAnsi" w:cstheme="minorHAnsi"/>
                <w:szCs w:val="23"/>
              </w:rPr>
              <w:t>Data</w:t>
            </w:r>
            <w:del w:author="Dodd, Hope R" w:date="2024-11-06T10:48:00Z" w:id="0">
              <w:r w:rsidDel="00B220BB" w:rsidR="00DC401A">
                <w:rPr>
                  <w:rFonts w:asciiTheme="minorHAnsi" w:hAnsiTheme="minorHAnsi" w:cstheme="minorHAnsi"/>
                  <w:szCs w:val="23"/>
                </w:rPr>
                <w:delText xml:space="preserve"> from</w:delText>
              </w:r>
            </w:del>
            <w:ins w:author="Dodd, Hope R" w:date="2024-11-06T10:48:00Z" w:id="1">
              <w:r w:rsidR="00B220BB">
                <w:rPr>
                  <w:rFonts w:asciiTheme="minorHAnsi" w:hAnsiTheme="minorHAnsi" w:cstheme="minorHAnsi"/>
                  <w:szCs w:val="23"/>
                </w:rPr>
                <w:t xml:space="preserve"> for</w:t>
              </w:r>
            </w:ins>
            <w:r w:rsidR="00DC401A">
              <w:rPr>
                <w:rFonts w:asciiTheme="minorHAnsi" w:hAnsiTheme="minorHAnsi" w:cstheme="minorHAnsi"/>
                <w:szCs w:val="23"/>
              </w:rPr>
              <w:t xml:space="preserve"> </w:t>
            </w:r>
            <w:proofErr w:type="spellStart"/>
            <w:r w:rsidRPr="2EB25C3E" w:rsidR="005D1D9C">
              <w:rPr>
                <w:rFonts w:asciiTheme="minorHAnsi" w:hAnsiTheme="minorHAnsi"/>
              </w:rPr>
              <w:t>for</w:t>
            </w:r>
            <w:proofErr w:type="spellEnd"/>
            <w:r w:rsidRPr="2EB25C3E" w:rsidR="005D1D9C">
              <w:rPr>
                <w:rFonts w:asciiTheme="minorHAnsi" w:hAnsiTheme="minorHAnsi"/>
              </w:rPr>
              <w:t xml:space="preserve"> Buffalo National River, Ozark National Scenic Riverways and multiple </w:t>
            </w:r>
            <w:del w:author="Dodd, Hope R" w:date="2024-11-06T10:48:00Z" w:id="2">
              <w:r w:rsidRPr="2EB25C3E" w:rsidDel="00B220BB" w:rsidR="005D1D9C">
                <w:rPr>
                  <w:rFonts w:asciiTheme="minorHAnsi" w:hAnsiTheme="minorHAnsi"/>
                </w:rPr>
                <w:delText xml:space="preserve">prairie </w:delText>
              </w:r>
            </w:del>
            <w:ins w:author="Dodd, Hope R" w:date="2024-11-06T10:48:00Z" w:id="3">
              <w:r w:rsidR="00B220BB">
                <w:rPr>
                  <w:rFonts w:asciiTheme="minorHAnsi" w:hAnsiTheme="minorHAnsi"/>
                </w:rPr>
                <w:t xml:space="preserve">small </w:t>
              </w:r>
            </w:ins>
            <w:r w:rsidRPr="2EB25C3E" w:rsidR="005D1D9C">
              <w:rPr>
                <w:rFonts w:asciiTheme="minorHAnsi" w:hAnsiTheme="minorHAnsi"/>
              </w:rPr>
              <w:t>stream park units throughout the Midwest</w:t>
            </w:r>
            <w:r w:rsidRPr="00F6492F">
              <w:rPr>
                <w:rFonts w:asciiTheme="minorHAnsi" w:hAnsiTheme="minorHAnsi" w:cstheme="minorHAnsi"/>
                <w:szCs w:val="23"/>
              </w:rPr>
              <w:t>: 2005-2023 - Data Package</w:t>
            </w:r>
          </w:p>
        </w:tc>
      </w:tr>
    </w:tbl>
    <w:p w:rsidR="004A63E8" w:rsidP="0020794E" w:rsidRDefault="004A63E8" w14:paraId="1D6B720F" w14:textId="77777777">
      <w:pPr>
        <w:pStyle w:val="nrpsHeading1"/>
        <w:rPr>
          <w:rFonts w:asciiTheme="minorHAnsi" w:hAnsiTheme="minorHAnsi" w:cstheme="minorHAnsi"/>
          <w:sz w:val="36"/>
          <w:szCs w:val="20"/>
        </w:rPr>
      </w:pPr>
    </w:p>
    <w:p w:rsidRPr="00E5029B" w:rsidR="0020794E" w:rsidP="0020794E" w:rsidRDefault="00E62BBB" w14:paraId="7378203A" w14:textId="1E6ED844">
      <w:pPr>
        <w:pStyle w:val="nrpsHeading1"/>
        <w:rPr>
          <w:rFonts w:asciiTheme="minorHAnsi" w:hAnsiTheme="minorHAnsi" w:cstheme="minorHAnsi"/>
          <w:sz w:val="36"/>
          <w:szCs w:val="20"/>
        </w:rPr>
      </w:pPr>
      <w:r w:rsidRPr="00E5029B">
        <w:rPr>
          <w:rFonts w:asciiTheme="minorHAnsi" w:hAnsiTheme="minorHAnsi" w:cstheme="minorHAnsi"/>
          <w:sz w:val="36"/>
          <w:szCs w:val="20"/>
        </w:rPr>
        <w:t>Metadata Filename</w:t>
      </w:r>
      <w:r w:rsidRPr="00E5029B" w:rsidR="0020794E">
        <w:rPr>
          <w:rFonts w:asciiTheme="minorHAnsi" w:hAnsiTheme="minorHAnsi" w:cstheme="minorHAnsi"/>
          <w:sz w:val="36"/>
          <w:szCs w:val="20"/>
        </w:rPr>
        <w:t xml:space="preserve"> </w:t>
      </w:r>
    </w:p>
    <w:p w:rsidRPr="001C368B" w:rsidR="0087613E" w:rsidP="0087613E" w:rsidRDefault="0020794E" w14:paraId="51F1E4E1" w14:textId="2BBEC4A6">
      <w:pPr>
        <w:pStyle w:val="nrpsNormal"/>
        <w:rPr>
          <w:rFonts w:asciiTheme="minorHAnsi" w:hAnsiTheme="minorHAnsi" w:cstheme="minorHAnsi"/>
          <w:szCs w:val="23"/>
        </w:rPr>
      </w:pPr>
      <w:r w:rsidRPr="00E5029B">
        <w:rPr>
          <w:rFonts w:asciiTheme="minorHAnsi" w:hAnsiTheme="minorHAnsi" w:cstheme="minorHAnsi"/>
        </w:rPr>
        <w:t>(</w:t>
      </w:r>
      <w:r w:rsidRPr="00E5029B" w:rsidR="00402001">
        <w:rPr>
          <w:rFonts w:asciiTheme="minorHAnsi" w:hAnsiTheme="minorHAnsi" w:cstheme="minorHAnsi"/>
        </w:rPr>
        <w:t xml:space="preserve">Similar to </w:t>
      </w:r>
      <w:r w:rsidRPr="00E5029B" w:rsidR="00A06A8A">
        <w:rPr>
          <w:rFonts w:asciiTheme="minorHAnsi" w:hAnsiTheme="minorHAnsi" w:cstheme="minorHAnsi"/>
        </w:rPr>
        <w:t xml:space="preserve">Data Package Title, </w:t>
      </w:r>
      <w:r w:rsidRPr="00E5029B" w:rsidR="003F52B2">
        <w:rPr>
          <w:rFonts w:asciiTheme="minorHAnsi" w:hAnsiTheme="minorHAnsi" w:cstheme="minorHAnsi"/>
        </w:rPr>
        <w:t>should be infor</w:t>
      </w:r>
      <w:r w:rsidRPr="00E5029B" w:rsidR="003A22F6">
        <w:rPr>
          <w:rFonts w:asciiTheme="minorHAnsi" w:hAnsiTheme="minorHAnsi" w:cstheme="minorHAnsi"/>
        </w:rPr>
        <w:t xml:space="preserve">mative. </w:t>
      </w:r>
      <w:r w:rsidRPr="00E5029B" w:rsidR="000B78BA">
        <w:rPr>
          <w:rFonts w:asciiTheme="minorHAnsi" w:hAnsiTheme="minorHAnsi" w:cstheme="minorHAnsi"/>
        </w:rPr>
        <w:t xml:space="preserve">Be sure it </w:t>
      </w:r>
      <w:r w:rsidRPr="00E5029B" w:rsidR="00690AA1">
        <w:rPr>
          <w:rFonts w:asciiTheme="minorHAnsi" w:hAnsiTheme="minorHAnsi" w:cstheme="minorHAnsi"/>
        </w:rPr>
        <w:t>ends</w:t>
      </w:r>
      <w:r w:rsidRPr="00E5029B" w:rsidR="000B78BA">
        <w:rPr>
          <w:rFonts w:asciiTheme="minorHAnsi" w:hAnsiTheme="minorHAnsi" w:cstheme="minorHAnsi"/>
        </w:rPr>
        <w:t xml:space="preserve"> in </w:t>
      </w:r>
      <w:r w:rsidRPr="00E5029B" w:rsidR="000B78BA">
        <w:rPr>
          <w:rFonts w:asciiTheme="minorHAnsi" w:hAnsiTheme="minorHAnsi" w:cstheme="minorHAnsi"/>
          <w:b/>
          <w:bCs/>
        </w:rPr>
        <w:t>_metadata</w:t>
      </w:r>
      <w:r w:rsidRPr="00E5029B" w:rsidR="000B78BA">
        <w:rPr>
          <w:rFonts w:asciiTheme="minorHAnsi" w:hAnsiTheme="minorHAnsi" w:cstheme="minorHAnsi"/>
        </w:rPr>
        <w:t xml:space="preserve"> to comply with data package specifications. </w:t>
      </w:r>
      <w:r w:rsidRPr="00E5029B" w:rsidR="003D6BAD">
        <w:rPr>
          <w:rFonts w:asciiTheme="minorHAnsi" w:hAnsiTheme="minorHAnsi" w:cstheme="minorHAnsi"/>
        </w:rPr>
        <w:t xml:space="preserve">This will </w:t>
      </w:r>
      <w:r w:rsidRPr="001C368B" w:rsidR="003D6BAD">
        <w:rPr>
          <w:rFonts w:asciiTheme="minorHAnsi" w:hAnsiTheme="minorHAnsi" w:cstheme="minorHAnsi"/>
          <w:szCs w:val="23"/>
        </w:rPr>
        <w:t xml:space="preserve">become the file name of your .xml. Example: </w:t>
      </w:r>
      <w:r w:rsidRPr="001C368B" w:rsidR="00A41704">
        <w:rPr>
          <w:rFonts w:asciiTheme="minorHAnsi" w:hAnsiTheme="minorHAnsi" w:cstheme="minorHAnsi"/>
          <w:szCs w:val="23"/>
        </w:rPr>
        <w:t>RMNP_Mammals_</w:t>
      </w:r>
      <w:r w:rsidRPr="001C368B" w:rsidR="00F067D9">
        <w:rPr>
          <w:rFonts w:asciiTheme="minorHAnsi" w:hAnsiTheme="minorHAnsi" w:cstheme="minorHAnsi"/>
          <w:szCs w:val="23"/>
        </w:rPr>
        <w:t>2020_</w:t>
      </w:r>
      <w:r w:rsidRPr="001C368B" w:rsidR="00A41704">
        <w:rPr>
          <w:rFonts w:asciiTheme="minorHAnsi" w:hAnsiTheme="minorHAnsi" w:cstheme="minorHAnsi"/>
          <w:szCs w:val="23"/>
        </w:rPr>
        <w:t>metadata</w:t>
      </w:r>
      <w:r w:rsidRPr="001C368B" w:rsidR="00690AA1">
        <w:rPr>
          <w:rFonts w:asciiTheme="minorHAnsi" w:hAnsiTheme="minorHAnsi" w:cstheme="minorHAnsi"/>
          <w:szCs w:val="23"/>
        </w:rPr>
        <w:t>)</w:t>
      </w:r>
    </w:p>
    <w:tbl>
      <w:tblPr>
        <w:tblStyle w:val="TableGrid"/>
        <w:tblW w:w="0" w:type="auto"/>
        <w:tblLook w:val="04A0" w:firstRow="1" w:lastRow="0" w:firstColumn="1" w:lastColumn="0" w:noHBand="0" w:noVBand="1"/>
      </w:tblPr>
      <w:tblGrid>
        <w:gridCol w:w="12950"/>
      </w:tblGrid>
      <w:tr w:rsidR="005C6165" w:rsidTr="005C6165" w14:paraId="3EA43DDC" w14:textId="77777777">
        <w:tc>
          <w:tcPr>
            <w:tcW w:w="12950" w:type="dxa"/>
          </w:tcPr>
          <w:p w:rsidR="005C6165" w:rsidP="0087613E" w:rsidRDefault="00450567" w14:paraId="32068189" w14:textId="5D8F0C56">
            <w:pPr>
              <w:pStyle w:val="nrpsNormal"/>
              <w:rPr>
                <w:rFonts w:asciiTheme="minorHAnsi" w:hAnsiTheme="minorHAnsi" w:cstheme="minorHAnsi"/>
                <w:szCs w:val="23"/>
              </w:rPr>
            </w:pPr>
            <w:r>
              <w:rPr>
                <w:rFonts w:asciiTheme="minorHAnsi" w:hAnsiTheme="minorHAnsi" w:cstheme="minorHAnsi"/>
                <w:szCs w:val="23"/>
              </w:rPr>
              <w:t>HTLN_aqinverts_thru2023_metadata</w:t>
            </w:r>
          </w:p>
        </w:tc>
      </w:tr>
    </w:tbl>
    <w:p w:rsidR="003D53EC" w:rsidP="00F20819" w:rsidRDefault="003D53EC" w14:paraId="59A03ADB" w14:textId="77777777">
      <w:pPr>
        <w:pStyle w:val="nrpsHeading1"/>
        <w:rPr>
          <w:rFonts w:asciiTheme="minorHAnsi" w:hAnsiTheme="minorHAnsi" w:cstheme="minorHAnsi"/>
          <w:sz w:val="36"/>
          <w:szCs w:val="20"/>
        </w:rPr>
      </w:pPr>
    </w:p>
    <w:p w:rsidR="003D53EC" w:rsidRDefault="003D53EC" w14:paraId="329D994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F20819" w:rsidP="00F20819" w:rsidRDefault="00F20819" w14:paraId="7CADAAC9" w14:textId="72FEC377">
      <w:pPr>
        <w:pStyle w:val="nrpsHeading1"/>
        <w:rPr>
          <w:rFonts w:asciiTheme="minorHAnsi" w:hAnsiTheme="minorHAnsi" w:cstheme="minorHAnsi"/>
          <w:sz w:val="36"/>
          <w:szCs w:val="20"/>
        </w:rPr>
      </w:pPr>
      <w:r w:rsidRPr="00E5029B">
        <w:rPr>
          <w:rFonts w:asciiTheme="minorHAnsi" w:hAnsiTheme="minorHAnsi" w:cstheme="minorHAnsi"/>
          <w:sz w:val="36"/>
          <w:szCs w:val="20"/>
        </w:rPr>
        <w:t>Data Files</w:t>
      </w:r>
      <w:r w:rsidRPr="00E5029B" w:rsidR="0020573D">
        <w:rPr>
          <w:rFonts w:asciiTheme="minorHAnsi" w:hAnsiTheme="minorHAnsi" w:cstheme="minorHAnsi"/>
          <w:sz w:val="36"/>
          <w:szCs w:val="20"/>
        </w:rPr>
        <w:t>,</w:t>
      </w:r>
      <w:r w:rsidRPr="00E5029B" w:rsidR="00D30BAE">
        <w:rPr>
          <w:rFonts w:asciiTheme="minorHAnsi" w:hAnsiTheme="minorHAnsi" w:cstheme="minorHAnsi"/>
          <w:sz w:val="36"/>
          <w:szCs w:val="20"/>
        </w:rPr>
        <w:t xml:space="preserve"> </w:t>
      </w:r>
      <w:r w:rsidRPr="00E5029B" w:rsidR="004C1AC2">
        <w:rPr>
          <w:rFonts w:asciiTheme="minorHAnsi" w:hAnsiTheme="minorHAnsi" w:cstheme="minorHAnsi"/>
          <w:sz w:val="36"/>
          <w:szCs w:val="20"/>
        </w:rPr>
        <w:t>Names</w:t>
      </w:r>
      <w:r w:rsidRPr="00E5029B" w:rsidR="0020573D">
        <w:rPr>
          <w:rFonts w:asciiTheme="minorHAnsi" w:hAnsiTheme="minorHAnsi" w:cstheme="minorHAnsi"/>
          <w:sz w:val="36"/>
          <w:szCs w:val="20"/>
        </w:rPr>
        <w:t>, and Descriptions</w:t>
      </w:r>
    </w:p>
    <w:p w:rsidR="00082DA0" w:rsidP="00082DA0" w:rsidRDefault="004C1AC2" w14:paraId="20282EB0" w14:textId="22A9DF8F">
      <w:pPr>
        <w:pStyle w:val="nrpsNormal"/>
        <w:rPr>
          <w:rFonts w:asciiTheme="minorHAnsi" w:hAnsiTheme="minorHAnsi" w:cstheme="minorHAnsi"/>
          <w:lang w:val="fr-FR"/>
        </w:rPr>
      </w:pPr>
      <w:r w:rsidRPr="00E5029B">
        <w:rPr>
          <w:rFonts w:asciiTheme="minorHAnsi" w:hAnsiTheme="minorHAnsi" w:cstheme="minorHAnsi"/>
          <w:lang w:val="fr-FR"/>
        </w:rPr>
        <w:t>(</w:t>
      </w:r>
      <w:r w:rsidRPr="00E5029B" w:rsidR="002752DC">
        <w:rPr>
          <w:rFonts w:asciiTheme="minorHAnsi" w:hAnsiTheme="minorHAnsi" w:cstheme="minorHAnsi"/>
          <w:lang w:val="fr-FR"/>
        </w:rPr>
        <w:t xml:space="preserve">List </w:t>
      </w:r>
      <w:proofErr w:type="spellStart"/>
      <w:r w:rsidRPr="00E5029B" w:rsidR="002752DC">
        <w:rPr>
          <w:rFonts w:asciiTheme="minorHAnsi" w:hAnsiTheme="minorHAnsi" w:cstheme="minorHAnsi"/>
          <w:lang w:val="fr-FR"/>
        </w:rPr>
        <w:t>your</w:t>
      </w:r>
      <w:proofErr w:type="spellEnd"/>
      <w:r w:rsidRPr="00E5029B" w:rsidR="002752DC">
        <w:rPr>
          <w:rFonts w:asciiTheme="minorHAnsi" w:hAnsiTheme="minorHAnsi" w:cstheme="minorHAnsi"/>
          <w:lang w:val="fr-FR"/>
        </w:rPr>
        <w:t xml:space="preserve"> data files</w:t>
      </w:r>
      <w:r w:rsidRPr="00E5029B" w:rsidR="00C84C45">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give</w:t>
      </w:r>
      <w:proofErr w:type="spellEnd"/>
      <w:r w:rsidRPr="00E5029B" w:rsidR="002752DC">
        <w:rPr>
          <w:rFonts w:asciiTheme="minorHAnsi" w:hAnsiTheme="minorHAnsi" w:cstheme="minorHAnsi"/>
          <w:lang w:val="fr-FR"/>
        </w:rPr>
        <w:t xml:space="preserve"> </w:t>
      </w:r>
      <w:proofErr w:type="spellStart"/>
      <w:r w:rsidRPr="00E5029B" w:rsidR="002752DC">
        <w:rPr>
          <w:rFonts w:asciiTheme="minorHAnsi" w:hAnsiTheme="minorHAnsi" w:cstheme="minorHAnsi"/>
          <w:lang w:val="fr-FR"/>
        </w:rPr>
        <w:t>them</w:t>
      </w:r>
      <w:proofErr w:type="spellEnd"/>
      <w:r w:rsidRPr="00E5029B" w:rsidR="002752DC">
        <w:rPr>
          <w:rFonts w:asciiTheme="minorHAnsi" w:hAnsiTheme="minorHAnsi" w:cstheme="minorHAnsi"/>
          <w:lang w:val="fr-FR"/>
        </w:rPr>
        <w:t xml:space="preserve"> </w:t>
      </w:r>
      <w:r w:rsidRPr="00E5029B" w:rsidR="00472A99">
        <w:rPr>
          <w:rFonts w:asciiTheme="minorHAnsi" w:hAnsiTheme="minorHAnsi" w:cstheme="minorHAnsi"/>
          <w:lang w:val="fr-FR"/>
        </w:rPr>
        <w:t xml:space="preserve">an informative </w:t>
      </w:r>
      <w:proofErr w:type="spellStart"/>
      <w:r w:rsidRPr="00E5029B" w:rsidR="00472A99">
        <w:rPr>
          <w:rFonts w:asciiTheme="minorHAnsi" w:hAnsiTheme="minorHAnsi" w:cstheme="minorHAnsi"/>
          <w:lang w:val="fr-FR"/>
        </w:rPr>
        <w:t>name</w:t>
      </w:r>
      <w:proofErr w:type="spellEnd"/>
      <w:r w:rsidRPr="00E5029B" w:rsidR="00C84C45">
        <w:rPr>
          <w:rFonts w:asciiTheme="minorHAnsi" w:hAnsiTheme="minorHAnsi" w:cstheme="minorHAnsi"/>
          <w:lang w:val="fr-FR"/>
        </w:rPr>
        <w:t xml:space="preserve"> and description. Descriptions </w:t>
      </w:r>
      <w:proofErr w:type="spellStart"/>
      <w:r w:rsidRPr="00E5029B" w:rsidR="00C84C45">
        <w:rPr>
          <w:rFonts w:asciiTheme="minorHAnsi" w:hAnsiTheme="minorHAnsi" w:cstheme="minorHAnsi"/>
          <w:lang w:val="fr-FR"/>
        </w:rPr>
        <w:t>should</w:t>
      </w:r>
      <w:proofErr w:type="spellEnd"/>
      <w:r w:rsidRPr="00E5029B" w:rsidR="00C84C45">
        <w:rPr>
          <w:rFonts w:asciiTheme="minorHAnsi" w:hAnsiTheme="minorHAnsi" w:cstheme="minorHAnsi"/>
          <w:lang w:val="fr-FR"/>
        </w:rPr>
        <w:t xml:space="preserve"> </w:t>
      </w:r>
      <w:proofErr w:type="spellStart"/>
      <w:r w:rsidRPr="00E5029B" w:rsidR="00C84C45">
        <w:rPr>
          <w:rFonts w:asciiTheme="minorHAnsi" w:hAnsiTheme="minorHAnsi" w:cstheme="minorHAnsi"/>
          <w:lang w:val="fr-FR"/>
        </w:rPr>
        <w:t>be</w:t>
      </w:r>
      <w:proofErr w:type="spellEnd"/>
      <w:r w:rsidRPr="00E5029B" w:rsidR="00C84C45">
        <w:rPr>
          <w:rFonts w:asciiTheme="minorHAnsi" w:hAnsiTheme="minorHAnsi" w:cstheme="minorHAnsi"/>
          <w:lang w:val="fr-FR"/>
        </w:rPr>
        <w:t xml:space="preserve"> unique and </w:t>
      </w:r>
      <w:r w:rsidRPr="00E5029B" w:rsidR="000718E8">
        <w:rPr>
          <w:rFonts w:asciiTheme="minorHAnsi" w:hAnsiTheme="minorHAnsi" w:cstheme="minorHAnsi"/>
          <w:lang w:val="fr-FR"/>
        </w:rPr>
        <w:t xml:space="preserve">about 10 </w:t>
      </w:r>
      <w:proofErr w:type="spellStart"/>
      <w:r w:rsidRPr="00E5029B" w:rsidR="000718E8">
        <w:rPr>
          <w:rFonts w:asciiTheme="minorHAnsi" w:hAnsiTheme="minorHAnsi" w:cstheme="minorHAnsi"/>
          <w:lang w:val="fr-FR"/>
        </w:rPr>
        <w:t>words</w:t>
      </w:r>
      <w:proofErr w:type="spellEnd"/>
      <w:r w:rsidRPr="00E5029B" w:rsidR="000718E8">
        <w:rPr>
          <w:rFonts w:asciiTheme="minorHAnsi" w:hAnsiTheme="minorHAnsi" w:cstheme="minorHAnsi"/>
          <w:lang w:val="fr-FR"/>
        </w:rPr>
        <w:t xml:space="preserve"> long</w:t>
      </w:r>
      <w:r w:rsidRPr="00E5029B" w:rsidR="00472A99">
        <w:rPr>
          <w:rFonts w:asciiTheme="minorHAnsi" w:hAnsiTheme="minorHAnsi" w:cstheme="minorHAnsi"/>
          <w:lang w:val="fr-FR"/>
        </w:rPr>
        <w:t>)</w:t>
      </w:r>
    </w:p>
    <w:tbl>
      <w:tblPr>
        <w:tblStyle w:val="NPS1"/>
        <w:tblW w:w="5000" w:type="pct"/>
        <w:tblLook w:val="0020" w:firstRow="1" w:lastRow="0" w:firstColumn="0" w:lastColumn="0" w:noHBand="0" w:noVBand="0"/>
      </w:tblPr>
      <w:tblGrid>
        <w:gridCol w:w="3764"/>
        <w:gridCol w:w="4208"/>
        <w:gridCol w:w="6418"/>
      </w:tblGrid>
      <w:tr w:rsidRPr="00E5029B" w:rsidR="008F4456" w:rsidTr="2913027F" w14:paraId="459B14F3" w14:textId="77777777">
        <w:trPr>
          <w:cnfStyle w:val="100000000000" w:firstRow="1" w:lastRow="0" w:firstColumn="0" w:lastColumn="0" w:oddVBand="0" w:evenVBand="0" w:oddHBand="0" w:evenHBand="0" w:firstRowFirstColumn="0" w:firstRowLastColumn="0" w:lastRowFirstColumn="0" w:lastRowLastColumn="0"/>
          <w:trHeight w:val="718"/>
        </w:trPr>
        <w:tc>
          <w:tcPr>
            <w:tcW w:w="1308" w:type="pct"/>
          </w:tcPr>
          <w:p w:rsidR="008F4456" w:rsidRDefault="008F4456" w14:paraId="73B62740" w14:textId="77777777">
            <w:pPr>
              <w:pStyle w:val="nrpsTableheader"/>
              <w:rPr>
                <w:rFonts w:asciiTheme="minorHAnsi" w:hAnsiTheme="minorHAnsi" w:cstheme="minorBidi"/>
                <w:color w:val="FFFFFF" w:themeColor="background1"/>
                <w:sz w:val="22"/>
                <w:szCs w:val="22"/>
              </w:rPr>
            </w:pPr>
            <w:r w:rsidRPr="2913027F">
              <w:rPr>
                <w:rFonts w:asciiTheme="minorHAnsi" w:hAnsiTheme="minorHAnsi" w:cstheme="minorBidi"/>
                <w:b/>
                <w:color w:val="FFFFFF" w:themeColor="background1"/>
                <w:sz w:val="22"/>
                <w:szCs w:val="22"/>
              </w:rPr>
              <w:t>Data File</w:t>
            </w:r>
          </w:p>
          <w:p w:rsidRPr="00E5029B" w:rsidR="001E2C72" w:rsidRDefault="001E2C72" w14:paraId="3CF10C89" w14:textId="1EB6D060">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SEUG_crustClassData.csv</w:t>
            </w:r>
            <w:r>
              <w:rPr>
                <w:rFonts w:asciiTheme="minorHAnsi" w:hAnsiTheme="minorHAnsi" w:cstheme="minorHAnsi"/>
                <w:b/>
                <w:bCs w:val="0"/>
                <w:color w:val="FFFFFF" w:themeColor="background1"/>
                <w:sz w:val="22"/>
                <w:szCs w:val="24"/>
              </w:rPr>
              <w:t>)</w:t>
            </w:r>
          </w:p>
        </w:tc>
        <w:tc>
          <w:tcPr>
            <w:tcW w:w="1462" w:type="pct"/>
          </w:tcPr>
          <w:p w:rsidR="008F4456" w:rsidRDefault="006A3999" w14:paraId="1EECC667" w14:textId="145AE168">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Informative</w:t>
            </w:r>
            <w:r w:rsidR="008F4456">
              <w:rPr>
                <w:rFonts w:asciiTheme="minorHAnsi" w:hAnsiTheme="minorHAnsi" w:cstheme="minorHAnsi"/>
                <w:b/>
                <w:bCs w:val="0"/>
                <w:color w:val="FFFFFF" w:themeColor="background1"/>
                <w:sz w:val="22"/>
                <w:szCs w:val="24"/>
              </w:rPr>
              <w:t xml:space="preserve"> Name</w:t>
            </w:r>
          </w:p>
          <w:p w:rsidRPr="00E5029B" w:rsidR="001E2C72" w:rsidRDefault="001E2C72" w14:paraId="067AB239" w14:textId="6BD9C0C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2433E8" w:rsidR="002433E8">
              <w:rPr>
                <w:rFonts w:asciiTheme="minorHAnsi" w:hAnsiTheme="minorHAnsi" w:cstheme="minorHAnsi"/>
                <w:b/>
                <w:bCs w:val="0"/>
                <w:color w:val="FFFFFF" w:themeColor="background1"/>
                <w:sz w:val="22"/>
                <w:szCs w:val="24"/>
              </w:rPr>
              <w:t>SEUG LTVM Biocrust Data</w:t>
            </w:r>
            <w:r>
              <w:rPr>
                <w:rFonts w:asciiTheme="minorHAnsi" w:hAnsiTheme="minorHAnsi" w:cstheme="minorHAnsi"/>
                <w:b/>
                <w:bCs w:val="0"/>
                <w:color w:val="FFFFFF" w:themeColor="background1"/>
                <w:sz w:val="22"/>
                <w:szCs w:val="24"/>
              </w:rPr>
              <w:t>)</w:t>
            </w:r>
          </w:p>
        </w:tc>
        <w:tc>
          <w:tcPr>
            <w:tcW w:w="2231" w:type="pct"/>
          </w:tcPr>
          <w:p w:rsidR="008F4456" w:rsidRDefault="008F4456" w14:paraId="29CDDF56"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Description</w:t>
            </w:r>
          </w:p>
          <w:p w:rsidRPr="00E5029B" w:rsidR="001E2C72" w:rsidRDefault="001E2C72" w14:paraId="2C13EF01" w14:textId="68F959A6">
            <w:pPr>
              <w:pStyle w:val="nrpsTableheader"/>
              <w:rPr>
                <w:rFonts w:asciiTheme="minorHAnsi" w:hAnsiTheme="minorHAnsi" w:cstheme="minorBidi"/>
                <w:b/>
                <w:color w:val="FFFFFF" w:themeColor="background1"/>
                <w:sz w:val="22"/>
                <w:szCs w:val="22"/>
              </w:rPr>
            </w:pPr>
            <w:r w:rsidRPr="2913027F">
              <w:rPr>
                <w:rFonts w:asciiTheme="minorHAnsi" w:hAnsiTheme="minorHAnsi" w:cstheme="minorBidi"/>
                <w:b/>
                <w:color w:val="FFFFFF" w:themeColor="background1"/>
                <w:sz w:val="22"/>
                <w:szCs w:val="22"/>
              </w:rPr>
              <w:t xml:space="preserve">(e.g. </w:t>
            </w:r>
            <w:proofErr w:type="gramStart"/>
            <w:r w:rsidRPr="2913027F" w:rsidR="002433E8">
              <w:rPr>
                <w:rFonts w:asciiTheme="minorHAnsi" w:hAnsiTheme="minorHAnsi" w:cstheme="minorBidi"/>
                <w:b/>
                <w:color w:val="FFFFFF" w:themeColor="background1"/>
                <w:sz w:val="22"/>
                <w:szCs w:val="22"/>
              </w:rPr>
              <w:t>Biological</w:t>
            </w:r>
            <w:proofErr w:type="gramEnd"/>
            <w:r w:rsidRPr="2913027F" w:rsidR="002433E8">
              <w:rPr>
                <w:rFonts w:asciiTheme="minorHAnsi" w:hAnsiTheme="minorHAnsi" w:cstheme="minorBidi"/>
                <w:b/>
                <w:color w:val="FFFFFF" w:themeColor="background1"/>
                <w:sz w:val="22"/>
                <w:szCs w:val="22"/>
              </w:rPr>
              <w:t xml:space="preserve"> soil crust development class data</w:t>
            </w:r>
            <w:r w:rsidRPr="2913027F">
              <w:rPr>
                <w:rFonts w:asciiTheme="minorHAnsi" w:hAnsiTheme="minorHAnsi" w:cstheme="minorBidi"/>
                <w:b/>
                <w:color w:val="FFFFFF" w:themeColor="background1"/>
                <w:sz w:val="22"/>
                <w:szCs w:val="22"/>
              </w:rPr>
              <w:t>)</w:t>
            </w:r>
          </w:p>
        </w:tc>
      </w:tr>
      <w:tr w:rsidRPr="00E5029B" w:rsidR="008F4456" w:rsidTr="2913027F" w14:paraId="2818ED8F" w14:textId="77777777">
        <w:trPr>
          <w:trHeight w:val="366"/>
        </w:trPr>
        <w:tc>
          <w:tcPr>
            <w:tcW w:w="1308" w:type="pct"/>
          </w:tcPr>
          <w:p w:rsidRPr="00E5029B" w:rsidR="008F4456" w:rsidRDefault="00450567" w14:paraId="697F7CBA" w14:textId="0D3C56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HTLN_aqinvert_counts_thru_2023.csv</w:t>
            </w:r>
          </w:p>
        </w:tc>
        <w:tc>
          <w:tcPr>
            <w:tcW w:w="1462" w:type="pct"/>
          </w:tcPr>
          <w:p w:rsidRPr="00E5029B" w:rsidR="008F4456" w:rsidRDefault="00450567" w14:paraId="5AE0CC3A" w14:textId="2E3882C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aquatic invertebrate counts </w:t>
            </w:r>
          </w:p>
        </w:tc>
        <w:tc>
          <w:tcPr>
            <w:tcW w:w="2231" w:type="pct"/>
          </w:tcPr>
          <w:p w:rsidRPr="00E5029B" w:rsidR="008F4456" w:rsidRDefault="00450567" w14:paraId="7D07B30B" w14:textId="78CEAA2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Aquatic invertebrates in rivers and small streams – HTLN parks</w:t>
            </w:r>
          </w:p>
        </w:tc>
      </w:tr>
      <w:tr w:rsidRPr="00E5029B" w:rsidR="008F4456" w:rsidTr="2913027F" w14:paraId="7F2307A7" w14:textId="77777777">
        <w:trPr>
          <w:trHeight w:val="366"/>
        </w:trPr>
        <w:tc>
          <w:tcPr>
            <w:tcW w:w="1308" w:type="pct"/>
          </w:tcPr>
          <w:p w:rsidRPr="00E5029B" w:rsidR="008F4456" w:rsidRDefault="00450567" w14:paraId="5F5E3E05" w14:textId="3133C0C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HTLN_gauge_station_discharge.csv</w:t>
            </w:r>
          </w:p>
        </w:tc>
        <w:tc>
          <w:tcPr>
            <w:tcW w:w="1462" w:type="pct"/>
          </w:tcPr>
          <w:p w:rsidRPr="00E5029B" w:rsidR="008F4456" w:rsidRDefault="00E966E6" w14:paraId="3D7E3310" w14:textId="29740E0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park USGS gauge station data</w:t>
            </w:r>
          </w:p>
        </w:tc>
        <w:tc>
          <w:tcPr>
            <w:tcW w:w="2231" w:type="pct"/>
          </w:tcPr>
          <w:p w:rsidRPr="00E5029B" w:rsidR="008F4456" w:rsidRDefault="00E966E6" w14:paraId="2D79C036" w14:textId="1E76BD7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USGS gauge discharge rates near HTLN sample sites</w:t>
            </w:r>
          </w:p>
        </w:tc>
      </w:tr>
      <w:tr w:rsidRPr="00E5029B" w:rsidR="006A3999" w:rsidTr="2913027F" w14:paraId="1EC702C1" w14:textId="77777777">
        <w:trPr>
          <w:trHeight w:val="366"/>
        </w:trPr>
        <w:tc>
          <w:tcPr>
            <w:tcW w:w="1308" w:type="pct"/>
          </w:tcPr>
          <w:p w:rsidRPr="00E5029B" w:rsidR="006A3999" w:rsidRDefault="00450567" w14:paraId="3E30B04C" w14:textId="67B7D93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HTLN_location_details.csv</w:t>
            </w:r>
          </w:p>
        </w:tc>
        <w:tc>
          <w:tcPr>
            <w:tcW w:w="1462" w:type="pct"/>
          </w:tcPr>
          <w:p w:rsidRPr="00E5029B" w:rsidR="006A3999" w:rsidRDefault="00E966E6" w14:paraId="6CE8285A" w14:textId="668BE53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aquatic invertebrate sample sites</w:t>
            </w:r>
          </w:p>
        </w:tc>
        <w:tc>
          <w:tcPr>
            <w:tcW w:w="2231" w:type="pct"/>
          </w:tcPr>
          <w:p w:rsidRPr="00E5029B" w:rsidR="006A3999" w:rsidRDefault="006C1E4A" w14:paraId="2160EF3F" w14:textId="0DAAFD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codes and descriptions for HTLN sample sites</w:t>
            </w:r>
          </w:p>
        </w:tc>
      </w:tr>
      <w:tr w:rsidRPr="00E5029B" w:rsidR="006A3999" w:rsidTr="2913027F" w14:paraId="6B66D758" w14:textId="77777777">
        <w:trPr>
          <w:trHeight w:val="366"/>
        </w:trPr>
        <w:tc>
          <w:tcPr>
            <w:tcW w:w="1308" w:type="pct"/>
          </w:tcPr>
          <w:p w:rsidRPr="00E5029B" w:rsidR="006A3999" w:rsidRDefault="00450567" w14:paraId="0FEA8CB7" w14:textId="654194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HTLN_measured_discharge.csv</w:t>
            </w:r>
          </w:p>
        </w:tc>
        <w:tc>
          <w:tcPr>
            <w:tcW w:w="1462" w:type="pct"/>
          </w:tcPr>
          <w:p w:rsidRPr="00E5029B" w:rsidR="006A3999" w:rsidRDefault="00E966E6" w14:paraId="3424FBE2" w14:textId="6959D4F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river and stream discharge rates</w:t>
            </w:r>
          </w:p>
        </w:tc>
        <w:tc>
          <w:tcPr>
            <w:tcW w:w="2231" w:type="pct"/>
          </w:tcPr>
          <w:p w:rsidRPr="00E5029B" w:rsidR="006A3999" w:rsidRDefault="006C1E4A" w14:paraId="09DFD7CF" w14:textId="75764D4C">
            <w:pPr>
              <w:pStyle w:val="nrpsTableheader"/>
              <w:rPr>
                <w:rFonts w:asciiTheme="minorHAnsi" w:hAnsiTheme="minorHAnsi" w:cstheme="minorHAnsi"/>
                <w:b w:val="0"/>
                <w:bCs/>
                <w:color w:val="auto"/>
                <w:sz w:val="22"/>
                <w:szCs w:val="24"/>
              </w:rPr>
            </w:pPr>
            <w:del w:author="Dodd, Hope R" w:date="2024-11-06T10:49:00Z" w:id="4">
              <w:r w:rsidDel="00B220BB">
                <w:rPr>
                  <w:rFonts w:asciiTheme="minorHAnsi" w:hAnsiTheme="minorHAnsi" w:cstheme="minorHAnsi"/>
                  <w:b w:val="0"/>
                  <w:bCs/>
                  <w:color w:val="auto"/>
                  <w:sz w:val="22"/>
                  <w:szCs w:val="24"/>
                </w:rPr>
                <w:delText>Discharge,</w:delText>
              </w:r>
            </w:del>
            <w:r>
              <w:rPr>
                <w:rFonts w:asciiTheme="minorHAnsi" w:hAnsiTheme="minorHAnsi" w:cstheme="minorHAnsi"/>
                <w:b w:val="0"/>
                <w:bCs/>
                <w:color w:val="auto"/>
                <w:sz w:val="22"/>
                <w:szCs w:val="24"/>
              </w:rPr>
              <w:t xml:space="preserve"> depth</w:t>
            </w:r>
            <w:ins w:author="Dodd, Hope R" w:date="2024-11-06T10:49:00Z" w:id="5">
              <w:r w:rsidR="00B220BB">
                <w:rPr>
                  <w:rFonts w:asciiTheme="minorHAnsi" w:hAnsiTheme="minorHAnsi" w:cstheme="minorHAnsi"/>
                  <w:b w:val="0"/>
                  <w:bCs/>
                  <w:color w:val="auto"/>
                  <w:sz w:val="22"/>
                  <w:szCs w:val="24"/>
                </w:rPr>
                <w:t xml:space="preserve">, </w:t>
              </w:r>
              <w:proofErr w:type="gramStart"/>
              <w:r w:rsidR="00B220BB">
                <w:rPr>
                  <w:rFonts w:asciiTheme="minorHAnsi" w:hAnsiTheme="minorHAnsi" w:cstheme="minorHAnsi"/>
                  <w:b w:val="0"/>
                  <w:bCs/>
                  <w:color w:val="auto"/>
                  <w:sz w:val="22"/>
                  <w:szCs w:val="24"/>
                </w:rPr>
                <w:t>velocity</w:t>
              </w:r>
              <w:proofErr w:type="gramEnd"/>
              <w:r w:rsidR="00B220BB">
                <w:rPr>
                  <w:rFonts w:asciiTheme="minorHAnsi" w:hAnsiTheme="minorHAnsi" w:cstheme="minorHAnsi"/>
                  <w:b w:val="0"/>
                  <w:bCs/>
                  <w:color w:val="auto"/>
                  <w:sz w:val="22"/>
                  <w:szCs w:val="24"/>
                </w:rPr>
                <w:t xml:space="preserve"> and increment width used to calculate discharge </w:t>
              </w:r>
            </w:ins>
            <w:del w:author="Dodd, Hope R" w:date="2024-11-06T10:49:00Z" w:id="6">
              <w:r w:rsidDel="00B220BB">
                <w:rPr>
                  <w:rFonts w:asciiTheme="minorHAnsi" w:hAnsiTheme="minorHAnsi" w:cstheme="minorHAnsi"/>
                  <w:b w:val="0"/>
                  <w:bCs/>
                  <w:color w:val="auto"/>
                  <w:sz w:val="22"/>
                  <w:szCs w:val="24"/>
                </w:rPr>
                <w:delText xml:space="preserve"> and other characters of sampled rivers and streams</w:delText>
              </w:r>
            </w:del>
          </w:p>
        </w:tc>
      </w:tr>
      <w:tr w:rsidRPr="00E5029B" w:rsidR="006A3999" w:rsidTr="2913027F" w14:paraId="0B77542F" w14:textId="77777777">
        <w:trPr>
          <w:trHeight w:val="366"/>
        </w:trPr>
        <w:tc>
          <w:tcPr>
            <w:tcW w:w="1308" w:type="pct"/>
          </w:tcPr>
          <w:p w:rsidRPr="00E5029B" w:rsidR="006A3999" w:rsidRDefault="00450567" w14:paraId="65A15D0E" w14:textId="1218BA8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HTLN_periods_events</w:t>
            </w:r>
            <w:r w:rsidR="00E966E6">
              <w:rPr>
                <w:rFonts w:asciiTheme="minorHAnsi" w:hAnsiTheme="minorHAnsi" w:cstheme="minorHAnsi"/>
                <w:b w:val="0"/>
                <w:bCs/>
                <w:color w:val="auto"/>
                <w:sz w:val="22"/>
                <w:szCs w:val="24"/>
              </w:rPr>
              <w:t>.csv</w:t>
            </w:r>
          </w:p>
        </w:tc>
        <w:tc>
          <w:tcPr>
            <w:tcW w:w="1462" w:type="pct"/>
          </w:tcPr>
          <w:p w:rsidRPr="00E5029B" w:rsidR="006A3999" w:rsidRDefault="00E966E6" w14:paraId="7A7BD699" w14:textId="539DE01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sampling period and event dates</w:t>
            </w:r>
          </w:p>
        </w:tc>
        <w:tc>
          <w:tcPr>
            <w:tcW w:w="2231" w:type="pct"/>
          </w:tcPr>
          <w:p w:rsidRPr="00E5029B" w:rsidR="006A3999" w:rsidRDefault="006C1E4A" w14:paraId="7BE496BA" w14:textId="06A209A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period codes, event codes and associated dates</w:t>
            </w:r>
          </w:p>
        </w:tc>
      </w:tr>
      <w:tr w:rsidRPr="00E5029B" w:rsidR="006A3999" w:rsidTr="2913027F" w14:paraId="3A2AF162" w14:textId="77777777">
        <w:trPr>
          <w:trHeight w:val="366"/>
        </w:trPr>
        <w:tc>
          <w:tcPr>
            <w:tcW w:w="1308" w:type="pct"/>
          </w:tcPr>
          <w:p w:rsidRPr="00E5029B" w:rsidR="006A3999" w:rsidRDefault="00E966E6" w14:paraId="6228E80F" w14:textId="1C099C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HTLN_reach_coordinates.csv</w:t>
            </w:r>
          </w:p>
        </w:tc>
        <w:tc>
          <w:tcPr>
            <w:tcW w:w="1462" w:type="pct"/>
          </w:tcPr>
          <w:p w:rsidRPr="00E5029B" w:rsidR="006A3999" w:rsidRDefault="00E966E6" w14:paraId="565B646F" w14:textId="3F19E3B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reach spatial coordinates</w:t>
            </w:r>
          </w:p>
        </w:tc>
        <w:tc>
          <w:tcPr>
            <w:tcW w:w="2231" w:type="pct"/>
          </w:tcPr>
          <w:p w:rsidRPr="00E5029B" w:rsidR="006A3999" w:rsidRDefault="006C1E4A" w14:paraId="0B28E020" w14:textId="07D18E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Spatial coordinates </w:t>
            </w:r>
            <w:r w:rsidR="00EF0783">
              <w:rPr>
                <w:rFonts w:asciiTheme="minorHAnsi" w:hAnsiTheme="minorHAnsi" w:cstheme="minorHAnsi"/>
                <w:b w:val="0"/>
                <w:bCs/>
                <w:color w:val="auto"/>
                <w:sz w:val="22"/>
                <w:szCs w:val="24"/>
              </w:rPr>
              <w:t>at start of</w:t>
            </w:r>
            <w:r>
              <w:rPr>
                <w:rFonts w:asciiTheme="minorHAnsi" w:hAnsiTheme="minorHAnsi" w:cstheme="minorHAnsi"/>
                <w:b w:val="0"/>
                <w:bCs/>
                <w:color w:val="auto"/>
                <w:sz w:val="22"/>
                <w:szCs w:val="24"/>
              </w:rPr>
              <w:t xml:space="preserve"> river and stream </w:t>
            </w:r>
            <w:r w:rsidR="00EF0783">
              <w:rPr>
                <w:rFonts w:asciiTheme="minorHAnsi" w:hAnsiTheme="minorHAnsi" w:cstheme="minorHAnsi"/>
                <w:b w:val="0"/>
                <w:bCs/>
                <w:color w:val="auto"/>
                <w:sz w:val="22"/>
                <w:szCs w:val="24"/>
              </w:rPr>
              <w:t>reaches</w:t>
            </w:r>
          </w:p>
        </w:tc>
      </w:tr>
      <w:tr w:rsidRPr="00E5029B" w:rsidR="00E966E6" w:rsidTr="2913027F" w14:paraId="027FB1E3" w14:textId="77777777">
        <w:trPr>
          <w:trHeight w:val="366"/>
        </w:trPr>
        <w:tc>
          <w:tcPr>
            <w:tcW w:w="1308" w:type="pct"/>
          </w:tcPr>
          <w:p w:rsidRPr="00E5029B" w:rsidR="00E966E6" w:rsidRDefault="00E966E6" w14:paraId="4B1BBB5B" w14:textId="7F90A8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HTLN_riffle_cover_class.csv</w:t>
            </w:r>
          </w:p>
        </w:tc>
        <w:tc>
          <w:tcPr>
            <w:tcW w:w="1462" w:type="pct"/>
          </w:tcPr>
          <w:p w:rsidRPr="00E5029B" w:rsidR="00E966E6" w:rsidRDefault="00E966E6" w14:paraId="01EF6AED" w14:textId="14BC91C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HTLN </w:t>
            </w:r>
            <w:r w:rsidR="006C1E4A">
              <w:rPr>
                <w:rFonts w:asciiTheme="minorHAnsi" w:hAnsiTheme="minorHAnsi" w:cstheme="minorHAnsi"/>
                <w:b w:val="0"/>
                <w:bCs/>
                <w:color w:val="auto"/>
                <w:sz w:val="22"/>
                <w:szCs w:val="24"/>
              </w:rPr>
              <w:t>riffle cover classes</w:t>
            </w:r>
          </w:p>
        </w:tc>
        <w:tc>
          <w:tcPr>
            <w:tcW w:w="2231" w:type="pct"/>
          </w:tcPr>
          <w:p w:rsidRPr="00E5029B" w:rsidR="00E966E6" w:rsidRDefault="001209AB" w14:paraId="58E5C9E8" w14:textId="45C4BD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Cover class definitions for riffle cover types</w:t>
            </w:r>
          </w:p>
        </w:tc>
      </w:tr>
      <w:tr w:rsidRPr="00E5029B" w:rsidR="00E966E6" w:rsidTr="2913027F" w14:paraId="4816C75F" w14:textId="77777777">
        <w:trPr>
          <w:trHeight w:val="366"/>
        </w:trPr>
        <w:tc>
          <w:tcPr>
            <w:tcW w:w="1308" w:type="pct"/>
          </w:tcPr>
          <w:p w:rsidRPr="00E5029B" w:rsidR="00E966E6" w:rsidRDefault="00E966E6" w14:paraId="7246563E" w14:textId="7E9209B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HTLN_riffle_sample_details.csv</w:t>
            </w:r>
          </w:p>
        </w:tc>
        <w:tc>
          <w:tcPr>
            <w:tcW w:w="1462" w:type="pct"/>
          </w:tcPr>
          <w:p w:rsidRPr="00E5029B" w:rsidR="00E966E6" w:rsidRDefault="006C1E4A" w14:paraId="0F677BFE" w14:textId="051A19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riffle characteristics</w:t>
            </w:r>
          </w:p>
        </w:tc>
        <w:tc>
          <w:tcPr>
            <w:tcW w:w="2231" w:type="pct"/>
          </w:tcPr>
          <w:p w:rsidRPr="00E5029B" w:rsidR="00E966E6" w:rsidRDefault="00E13903" w14:paraId="100C6F4E" w14:textId="0F4633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 and other measured characteristics of sampled riffles</w:t>
            </w:r>
          </w:p>
        </w:tc>
      </w:tr>
      <w:tr w:rsidRPr="00E5029B" w:rsidR="00E966E6" w:rsidTr="2913027F" w14:paraId="78B94EBA" w14:textId="77777777">
        <w:trPr>
          <w:trHeight w:val="366"/>
        </w:trPr>
        <w:tc>
          <w:tcPr>
            <w:tcW w:w="1308" w:type="pct"/>
          </w:tcPr>
          <w:p w:rsidRPr="00E5029B" w:rsidR="00E966E6" w:rsidRDefault="00E966E6" w14:paraId="3168A0B0" w14:textId="7376F89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HTLN_riffle_water_quality.csv</w:t>
            </w:r>
          </w:p>
        </w:tc>
        <w:tc>
          <w:tcPr>
            <w:tcW w:w="1462" w:type="pct"/>
          </w:tcPr>
          <w:p w:rsidRPr="00E5029B" w:rsidR="00E966E6" w:rsidRDefault="006C1E4A" w14:paraId="15E9574F" w14:textId="02FE805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measured water quality</w:t>
            </w:r>
          </w:p>
        </w:tc>
        <w:tc>
          <w:tcPr>
            <w:tcW w:w="2231" w:type="pct"/>
          </w:tcPr>
          <w:p w:rsidRPr="00E5029B" w:rsidR="00E966E6" w:rsidRDefault="00E13903" w14:paraId="33C71D3C" w14:textId="274A4C7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In-stream measures of water quality</w:t>
            </w:r>
            <w:ins w:author="Dodd, Hope R" w:date="2024-11-06T10:49:00Z" w:id="7">
              <w:r w:rsidR="00B220BB">
                <w:rPr>
                  <w:rFonts w:asciiTheme="minorHAnsi" w:hAnsiTheme="minorHAnsi" w:cstheme="minorHAnsi"/>
                  <w:b w:val="0"/>
                  <w:bCs/>
                  <w:color w:val="auto"/>
                  <w:sz w:val="22"/>
                  <w:szCs w:val="24"/>
                </w:rPr>
                <w:t xml:space="preserve"> of sampled riffles</w:t>
              </w:r>
            </w:ins>
          </w:p>
        </w:tc>
      </w:tr>
      <w:tr w:rsidRPr="00E5029B" w:rsidR="00E966E6" w:rsidTr="2913027F" w14:paraId="1DDC116F" w14:textId="77777777">
        <w:trPr>
          <w:trHeight w:val="366"/>
        </w:trPr>
        <w:tc>
          <w:tcPr>
            <w:tcW w:w="1308" w:type="pct"/>
          </w:tcPr>
          <w:p w:rsidRPr="00E5029B" w:rsidR="00E966E6" w:rsidRDefault="00E966E6" w14:paraId="318E0158" w14:textId="5A7DABB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1462" w:type="pct"/>
          </w:tcPr>
          <w:p w:rsidRPr="00E5029B" w:rsidR="00E966E6" w:rsidRDefault="006C1E4A" w14:paraId="2FD6635D" w14:textId="3665CB2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 taxa levels and taxa sampled</w:t>
            </w:r>
          </w:p>
        </w:tc>
        <w:tc>
          <w:tcPr>
            <w:tcW w:w="2231" w:type="pct"/>
          </w:tcPr>
          <w:p w:rsidRPr="00E5029B" w:rsidR="00E966E6" w:rsidRDefault="00E13903" w14:paraId="4EAEAAD2" w14:textId="275D7A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taxa and associated taxonomic categories</w:t>
            </w:r>
          </w:p>
        </w:tc>
      </w:tr>
    </w:tbl>
    <w:p w:rsidR="006A3999" w:rsidP="00082DA0" w:rsidRDefault="006A3999" w14:paraId="6B77944C" w14:textId="77777777">
      <w:pPr>
        <w:pStyle w:val="nrpsHeading1"/>
        <w:rPr>
          <w:rFonts w:asciiTheme="minorHAnsi" w:hAnsiTheme="minorHAnsi" w:cstheme="minorHAnsi"/>
          <w:sz w:val="36"/>
          <w:szCs w:val="20"/>
        </w:rPr>
      </w:pPr>
    </w:p>
    <w:p w:rsidRPr="00E5029B" w:rsidR="00082DA0" w:rsidP="00082DA0" w:rsidRDefault="00B02DDE" w14:paraId="480A604A" w14:textId="6581227D">
      <w:pPr>
        <w:pStyle w:val="nrpsHeading1"/>
        <w:rPr>
          <w:rFonts w:asciiTheme="minorHAnsi" w:hAnsiTheme="minorHAnsi" w:cstheme="minorHAnsi"/>
          <w:sz w:val="36"/>
          <w:szCs w:val="20"/>
        </w:rPr>
      </w:pPr>
      <w:r w:rsidRPr="00E5029B">
        <w:rPr>
          <w:rFonts w:asciiTheme="minorHAnsi" w:hAnsiTheme="minorHAnsi" w:cstheme="minorHAnsi"/>
          <w:sz w:val="36"/>
          <w:szCs w:val="20"/>
        </w:rPr>
        <w:t>Taxonomic</w:t>
      </w:r>
      <w:r w:rsidRPr="00E5029B" w:rsidR="00393F4F">
        <w:rPr>
          <w:rFonts w:asciiTheme="minorHAnsi" w:hAnsiTheme="minorHAnsi" w:cstheme="minorHAnsi"/>
          <w:sz w:val="36"/>
          <w:szCs w:val="20"/>
        </w:rPr>
        <w:t xml:space="preserve"> Information</w:t>
      </w:r>
    </w:p>
    <w:p w:rsidRPr="00E5029B" w:rsidR="00082DA0" w:rsidP="00082DA0" w:rsidRDefault="00082DA0" w14:paraId="37095FBD" w14:textId="52593FC5">
      <w:pPr>
        <w:pStyle w:val="nrpsNormal"/>
        <w:rPr>
          <w:rFonts w:asciiTheme="minorHAnsi" w:hAnsiTheme="minorHAnsi" w:cstheme="minorHAnsi"/>
          <w:lang w:val="fr-FR"/>
        </w:rPr>
      </w:pPr>
      <w:r w:rsidRPr="00E5029B">
        <w:rPr>
          <w:rFonts w:asciiTheme="minorHAnsi" w:hAnsiTheme="minorHAnsi" w:cstheme="minorHAnsi"/>
          <w:lang w:val="fr-FR"/>
        </w:rPr>
        <w:t xml:space="preserve">(List </w:t>
      </w:r>
      <w:r w:rsidRPr="00E5029B" w:rsidR="00393F4F">
        <w:rPr>
          <w:rFonts w:asciiTheme="minorHAnsi" w:hAnsiTheme="minorHAnsi" w:cstheme="minorHAnsi"/>
          <w:lang w:val="fr-FR"/>
        </w:rPr>
        <w:t>the</w:t>
      </w:r>
      <w:r w:rsidRPr="00E5029B">
        <w:rPr>
          <w:rFonts w:asciiTheme="minorHAnsi" w:hAnsiTheme="minorHAnsi" w:cstheme="minorHAnsi"/>
          <w:lang w:val="fr-FR"/>
        </w:rPr>
        <w:t xml:space="preserve"> data file</w:t>
      </w:r>
      <w:r w:rsidRPr="00E5029B" w:rsidR="00393F4F">
        <w:rPr>
          <w:rFonts w:asciiTheme="minorHAnsi" w:hAnsiTheme="minorHAnsi" w:cstheme="minorHAnsi"/>
          <w:lang w:val="fr-FR"/>
        </w:rPr>
        <w:t xml:space="preserve">(s) </w:t>
      </w:r>
      <w:proofErr w:type="spellStart"/>
      <w:r w:rsidRPr="00E5029B" w:rsidR="00B92BF4">
        <w:rPr>
          <w:rFonts w:asciiTheme="minorHAnsi" w:hAnsiTheme="minorHAnsi" w:cstheme="minorHAnsi"/>
          <w:lang w:val="fr-FR"/>
        </w:rPr>
        <w:t>with</w:t>
      </w:r>
      <w:proofErr w:type="spellEnd"/>
      <w:r w:rsidRPr="00E5029B" w:rsidR="00393F4F">
        <w:rPr>
          <w:rFonts w:asciiTheme="minorHAnsi" w:hAnsiTheme="minorHAnsi" w:cstheme="minorHAnsi"/>
          <w:lang w:val="fr-FR"/>
        </w:rPr>
        <w:t xml:space="preserve"> </w:t>
      </w:r>
      <w:proofErr w:type="spellStart"/>
      <w:r w:rsidRPr="00E5029B" w:rsidR="00393F4F">
        <w:rPr>
          <w:rFonts w:asciiTheme="minorHAnsi" w:hAnsiTheme="minorHAnsi" w:cstheme="minorHAnsi"/>
          <w:lang w:val="fr-FR"/>
        </w:rPr>
        <w:t>your</w:t>
      </w:r>
      <w:proofErr w:type="spellEnd"/>
      <w:r w:rsidRPr="00E5029B" w:rsidR="00A64716">
        <w:rPr>
          <w:rFonts w:asciiTheme="minorHAnsi" w:hAnsiTheme="minorHAnsi" w:cstheme="minorHAnsi"/>
          <w:lang w:val="fr-FR"/>
        </w:rPr>
        <w:t xml:space="preserve"> </w:t>
      </w:r>
      <w:proofErr w:type="spellStart"/>
      <w:r w:rsidRPr="00E5029B" w:rsidR="00A64716">
        <w:rPr>
          <w:rFonts w:asciiTheme="minorHAnsi" w:hAnsiTheme="minorHAnsi" w:cstheme="minorHAnsi"/>
          <w:lang w:val="fr-FR"/>
        </w:rPr>
        <w:t>taxonomic</w:t>
      </w:r>
      <w:proofErr w:type="spellEnd"/>
      <w:r w:rsidRPr="00E5029B" w:rsidR="00A64716">
        <w:rPr>
          <w:rFonts w:asciiTheme="minorHAnsi" w:hAnsiTheme="minorHAnsi" w:cstheme="minorHAnsi"/>
          <w:lang w:val="fr-FR"/>
        </w:rPr>
        <w:t xml:space="preserve"> informatio</w:t>
      </w:r>
      <w:r w:rsidRPr="00E5029B" w:rsidR="00B92BF4">
        <w:rPr>
          <w:rFonts w:asciiTheme="minorHAnsi" w:hAnsiTheme="minorHAnsi" w:cstheme="minorHAnsi"/>
          <w:lang w:val="fr-FR"/>
        </w:rPr>
        <w:t>n</w:t>
      </w:r>
      <w:r w:rsidRPr="00E5029B" w:rsidR="00A05A4E">
        <w:rPr>
          <w:rFonts w:asciiTheme="minorHAnsi" w:hAnsiTheme="minorHAnsi" w:cstheme="minorHAnsi"/>
          <w:lang w:val="fr-FR"/>
        </w:rPr>
        <w:t xml:space="preserve">, </w:t>
      </w:r>
      <w:proofErr w:type="spellStart"/>
      <w:r w:rsidRPr="00E5029B" w:rsidR="00A05A4E">
        <w:rPr>
          <w:rFonts w:asciiTheme="minorHAnsi" w:hAnsiTheme="minorHAnsi" w:cstheme="minorHAnsi"/>
          <w:lang w:val="fr-FR"/>
        </w:rPr>
        <w:t>including</w:t>
      </w:r>
      <w:proofErr w:type="spellEnd"/>
      <w:r w:rsidRPr="00E5029B" w:rsidR="00A05A4E">
        <w:rPr>
          <w:rFonts w:asciiTheme="minorHAnsi" w:hAnsiTheme="minorHAnsi" w:cstheme="minorHAnsi"/>
          <w:lang w:val="fr-FR"/>
        </w:rPr>
        <w:t xml:space="preserve"> the </w:t>
      </w:r>
      <w:proofErr w:type="spellStart"/>
      <w:r w:rsidRPr="00E5029B" w:rsidR="00B502EC">
        <w:rPr>
          <w:rFonts w:asciiTheme="minorHAnsi" w:hAnsiTheme="minorHAnsi" w:cstheme="minorHAnsi"/>
          <w:lang w:val="fr-FR"/>
        </w:rPr>
        <w:t>scientific</w:t>
      </w:r>
      <w:proofErr w:type="spellEnd"/>
      <w:r w:rsidRPr="00E5029B" w:rsidR="00B502EC">
        <w:rPr>
          <w:rFonts w:asciiTheme="minorHAnsi" w:hAnsiTheme="minorHAnsi" w:cstheme="minorHAnsi"/>
          <w:lang w:val="fr-FR"/>
        </w:rPr>
        <w:t xml:space="preserve"> </w:t>
      </w:r>
      <w:proofErr w:type="spellStart"/>
      <w:r w:rsidRPr="00E5029B" w:rsidR="00B502EC">
        <w:rPr>
          <w:rFonts w:asciiTheme="minorHAnsi" w:hAnsiTheme="minorHAnsi" w:cstheme="minorHAnsi"/>
          <w:lang w:val="fr-FR"/>
        </w:rPr>
        <w:t>name</w:t>
      </w:r>
      <w:proofErr w:type="spellEnd"/>
      <w:r w:rsidRPr="00E5029B" w:rsidR="00B502EC">
        <w:rPr>
          <w:rFonts w:asciiTheme="minorHAnsi" w:hAnsiTheme="minorHAnsi" w:cstheme="minorHAnsi"/>
          <w:lang w:val="fr-FR"/>
        </w:rPr>
        <w:t xml:space="preserve"> </w:t>
      </w:r>
      <w:proofErr w:type="spellStart"/>
      <w:r w:rsidRPr="00E5029B" w:rsidR="00611903">
        <w:rPr>
          <w:rFonts w:asciiTheme="minorHAnsi" w:hAnsiTheme="minorHAnsi" w:cstheme="minorHAnsi"/>
          <w:lang w:val="fr-FR"/>
        </w:rPr>
        <w:t>field</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within</w:t>
      </w:r>
      <w:proofErr w:type="spellEnd"/>
      <w:r w:rsidRPr="00E5029B" w:rsidR="00727BD4">
        <w:rPr>
          <w:rFonts w:asciiTheme="minorHAnsi" w:hAnsiTheme="minorHAnsi" w:cstheme="minorHAnsi"/>
          <w:lang w:val="fr-FR"/>
        </w:rPr>
        <w:t xml:space="preserve"> </w:t>
      </w:r>
      <w:proofErr w:type="spellStart"/>
      <w:r w:rsidRPr="00E5029B" w:rsidR="00727BD4">
        <w:rPr>
          <w:rFonts w:asciiTheme="minorHAnsi" w:hAnsiTheme="minorHAnsi" w:cstheme="minorHAnsi"/>
          <w:lang w:val="fr-FR"/>
        </w:rPr>
        <w:t>that</w:t>
      </w:r>
      <w:proofErr w:type="spellEnd"/>
      <w:r w:rsidRPr="00E5029B" w:rsidR="00727BD4">
        <w:rPr>
          <w:rFonts w:asciiTheme="minorHAnsi" w:hAnsiTheme="minorHAnsi" w:cstheme="minorHAnsi"/>
          <w:lang w:val="fr-FR"/>
        </w:rPr>
        <w:t xml:space="preserve"> data file</w:t>
      </w:r>
      <w:r w:rsidRPr="00E5029B" w:rsidR="00611903">
        <w:rPr>
          <w:rFonts w:asciiTheme="minorHAnsi" w:hAnsiTheme="minorHAnsi" w:cstheme="minorHAnsi"/>
          <w:lang w:val="fr-FR"/>
        </w:rPr>
        <w:t>.</w:t>
      </w:r>
      <w:r w:rsidR="003C1EB4">
        <w:rPr>
          <w:rFonts w:asciiTheme="minorHAnsi" w:hAnsiTheme="minorHAnsi" w:cstheme="minorHAnsi"/>
          <w:lang w:val="fr-FR"/>
        </w:rPr>
        <w:t xml:space="preserve"> </w:t>
      </w:r>
      <w:r w:rsidRPr="003C1EB4" w:rsidR="003C1EB4">
        <w:rPr>
          <w:rFonts w:asciiTheme="minorHAnsi" w:hAnsiTheme="minorHAnsi" w:cstheme="minorHAnsi"/>
        </w:rPr>
        <w:t>We suggest using </w:t>
      </w:r>
      <w:hyperlink w:history="1" r:id="rId12">
        <w:r w:rsidRPr="003C1EB4" w:rsidR="003C1EB4">
          <w:rPr>
            <w:rStyle w:val="Hyperlink"/>
            <w:rFonts w:asciiTheme="minorHAnsi" w:hAnsiTheme="minorHAnsi" w:cstheme="minorHAnsi"/>
          </w:rPr>
          <w:t>DarwinCore</w:t>
        </w:r>
      </w:hyperlink>
      <w:r w:rsidRPr="003C1EB4" w:rsidR="003C1EB4">
        <w:rPr>
          <w:rFonts w:asciiTheme="minorHAnsi" w:hAnsiTheme="minorHAnsi" w:cstheme="minorHAnsi"/>
        </w:rPr>
        <w:t> for column names, such as “</w:t>
      </w:r>
      <w:proofErr w:type="spellStart"/>
      <w:r w:rsidRPr="003C1EB4" w:rsidR="003C1EB4">
        <w:rPr>
          <w:rFonts w:asciiTheme="minorHAnsi" w:hAnsiTheme="minorHAnsi" w:cstheme="minorHAnsi"/>
        </w:rPr>
        <w:t>scientificName</w:t>
      </w:r>
      <w:proofErr w:type="spellEnd"/>
      <w:r w:rsidRPr="003C1EB4" w:rsidR="003C1EB4">
        <w:rPr>
          <w:rFonts w:asciiTheme="minorHAnsi" w:hAnsiTheme="minorHAnsi" w:cstheme="minorHAnsi"/>
        </w:rPr>
        <w:t>”. If your data package does not have taxonomic data, skip this step</w:t>
      </w:r>
      <w:r w:rsidRPr="003C1EB4" w:rsidR="00611903">
        <w:rPr>
          <w:rFonts w:asciiTheme="minorHAnsi" w:hAnsiTheme="minorHAnsi" w:cstheme="minorHAnsi"/>
        </w:rPr>
        <w:t>.</w:t>
      </w:r>
      <w:r w:rsidRPr="00E5029B" w:rsidR="003721D0">
        <w:rPr>
          <w:rFonts w:asciiTheme="minorHAnsi" w:hAnsiTheme="minorHAnsi" w:cstheme="minorHAnsi"/>
          <w:lang w:val="fr-FR"/>
        </w:rPr>
        <w:t>)</w:t>
      </w:r>
    </w:p>
    <w:tbl>
      <w:tblPr>
        <w:tblStyle w:val="NPS1"/>
        <w:tblW w:w="5000" w:type="pct"/>
        <w:tblLook w:val="0020" w:firstRow="1" w:lastRow="0" w:firstColumn="0" w:lastColumn="0" w:noHBand="0" w:noVBand="0"/>
      </w:tblPr>
      <w:tblGrid>
        <w:gridCol w:w="6795"/>
        <w:gridCol w:w="7595"/>
      </w:tblGrid>
      <w:tr w:rsidRPr="00E5029B" w:rsidR="00147498" w:rsidTr="00147498" w14:paraId="3D3DD185" w14:textId="77777777">
        <w:trPr>
          <w:cnfStyle w:val="100000000000" w:firstRow="1" w:lastRow="0" w:firstColumn="0" w:lastColumn="0" w:oddVBand="0" w:evenVBand="0" w:oddHBand="0" w:evenHBand="0" w:firstRowFirstColumn="0" w:firstRowLastColumn="0" w:lastRowFirstColumn="0" w:lastRowLastColumn="0"/>
          <w:trHeight w:val="718"/>
        </w:trPr>
        <w:tc>
          <w:tcPr>
            <w:tcW w:w="2361" w:type="pct"/>
          </w:tcPr>
          <w:p w:rsidR="00147498" w:rsidRDefault="00147498" w14:paraId="1F763338" w14:textId="6BF2DB8F">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Data File </w:t>
            </w:r>
          </w:p>
          <w:p w:rsidRPr="00A03BD3" w:rsidR="00147498" w:rsidRDefault="00147498" w14:paraId="1497B4ED" w14:textId="4B803DDD">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 xml:space="preserve">(e.g. </w:t>
            </w:r>
            <w:r w:rsidRPr="00A03BD3" w:rsidR="00A03BD3">
              <w:rPr>
                <w:rFonts w:asciiTheme="minorHAnsi" w:hAnsiTheme="minorHAnsi" w:cstheme="minorHAnsi"/>
                <w:b/>
                <w:color w:val="FFFFFF" w:themeColor="background1"/>
                <w:sz w:val="22"/>
                <w:szCs w:val="24"/>
              </w:rPr>
              <w:t>qry_Export_AA_VegetationDetails.csv</w:t>
            </w:r>
            <w:r>
              <w:rPr>
                <w:rFonts w:asciiTheme="minorHAnsi" w:hAnsiTheme="minorHAnsi" w:cstheme="minorHAnsi"/>
                <w:b/>
                <w:bCs w:val="0"/>
                <w:color w:val="FFFFFF" w:themeColor="background1"/>
                <w:sz w:val="22"/>
                <w:szCs w:val="24"/>
              </w:rPr>
              <w:t>)</w:t>
            </w:r>
          </w:p>
        </w:tc>
        <w:tc>
          <w:tcPr>
            <w:tcW w:w="2639" w:type="pct"/>
          </w:tcPr>
          <w:p w:rsidR="00147498" w:rsidRDefault="00A35185" w14:paraId="1B04A9D0" w14:textId="7CD15D00">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 xml:space="preserve">Scientific Name </w:t>
            </w:r>
            <w:r w:rsidR="00A03BD3">
              <w:rPr>
                <w:rFonts w:asciiTheme="minorHAnsi" w:hAnsiTheme="minorHAnsi" w:cstheme="minorHAnsi"/>
                <w:b/>
                <w:bCs w:val="0"/>
                <w:color w:val="FFFFFF" w:themeColor="background1"/>
                <w:sz w:val="22"/>
                <w:szCs w:val="24"/>
              </w:rPr>
              <w:t>Column</w:t>
            </w:r>
          </w:p>
          <w:p w:rsidRPr="00E5029B" w:rsidR="00147498" w:rsidRDefault="00147498" w14:paraId="1CF34F81" w14:textId="27C668B4">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A03BD3">
              <w:rPr>
                <w:rFonts w:asciiTheme="minorHAnsi" w:hAnsiTheme="minorHAnsi" w:cstheme="minorHAnsi"/>
                <w:b/>
                <w:bCs w:val="0"/>
                <w:color w:val="FFFFFF" w:themeColor="background1"/>
                <w:sz w:val="22"/>
                <w:szCs w:val="24"/>
              </w:rPr>
              <w:t>scientificName</w:t>
            </w:r>
            <w:proofErr w:type="spellEnd"/>
            <w:r>
              <w:rPr>
                <w:rFonts w:asciiTheme="minorHAnsi" w:hAnsiTheme="minorHAnsi" w:cstheme="minorHAnsi"/>
                <w:b/>
                <w:bCs w:val="0"/>
                <w:color w:val="FFFFFF" w:themeColor="background1"/>
                <w:sz w:val="22"/>
                <w:szCs w:val="24"/>
              </w:rPr>
              <w:t>)</w:t>
            </w:r>
          </w:p>
        </w:tc>
      </w:tr>
      <w:tr w:rsidRPr="00E5029B" w:rsidR="00147498" w:rsidTr="00147498" w14:paraId="0FAF9852" w14:textId="77777777">
        <w:trPr>
          <w:trHeight w:val="366"/>
        </w:trPr>
        <w:tc>
          <w:tcPr>
            <w:tcW w:w="2361" w:type="pct"/>
          </w:tcPr>
          <w:p w:rsidRPr="00E5029B" w:rsidR="00147498" w:rsidRDefault="001815D4" w14:paraId="079BA400" w14:textId="741C91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HTLN_taxa_info.csv</w:t>
            </w:r>
          </w:p>
        </w:tc>
        <w:tc>
          <w:tcPr>
            <w:tcW w:w="2639" w:type="pct"/>
          </w:tcPr>
          <w:p w:rsidRPr="00E5029B" w:rsidR="00147498" w:rsidRDefault="001815D4" w14:paraId="78EF4ED1" w14:textId="2BE86B0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r>
    </w:tbl>
    <w:p w:rsidR="00252978" w:rsidRDefault="00252978" w14:paraId="06778185" w14:textId="31B077AD">
      <w:pPr>
        <w:spacing w:after="0" w:line="240" w:lineRule="auto"/>
        <w:rPr>
          <w:rFonts w:eastAsia="Times New Roman" w:asciiTheme="minorHAnsi" w:hAnsiTheme="minorHAnsi" w:cstheme="minorHAnsi"/>
          <w:b/>
          <w:sz w:val="36"/>
          <w:szCs w:val="20"/>
        </w:rPr>
      </w:pPr>
    </w:p>
    <w:p w:rsidR="00252978" w:rsidRDefault="00252978" w14:paraId="059F9361"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727BD4" w:rsidP="00727BD4" w:rsidRDefault="00727BD4" w14:paraId="48F26371" w14:textId="7DAD8A4C">
      <w:pPr>
        <w:pStyle w:val="nrpsHeading1"/>
        <w:rPr>
          <w:rFonts w:asciiTheme="minorHAnsi" w:hAnsiTheme="minorHAnsi" w:cstheme="minorHAnsi"/>
          <w:sz w:val="36"/>
          <w:szCs w:val="20"/>
        </w:rPr>
      </w:pPr>
      <w:r w:rsidRPr="00E5029B">
        <w:rPr>
          <w:rFonts w:asciiTheme="minorHAnsi" w:hAnsiTheme="minorHAnsi" w:cstheme="minorHAnsi"/>
          <w:sz w:val="36"/>
          <w:szCs w:val="20"/>
        </w:rPr>
        <w:t>Geographic Information</w:t>
      </w:r>
    </w:p>
    <w:p w:rsidRPr="00E5029B" w:rsidR="009C1029" w:rsidP="00727BD4" w:rsidRDefault="00727BD4" w14:paraId="26A7D2B2" w14:textId="317E82A7">
      <w:pPr>
        <w:pStyle w:val="nrpsNormal"/>
        <w:rPr>
          <w:rFonts w:asciiTheme="minorHAnsi" w:hAnsiTheme="minorHAnsi" w:cstheme="minorHAnsi"/>
          <w:lang w:val="fr-FR"/>
        </w:rPr>
      </w:pPr>
      <w:r w:rsidRPr="00E5029B">
        <w:rPr>
          <w:rFonts w:asciiTheme="minorHAnsi" w:hAnsiTheme="minorHAnsi" w:cstheme="minorHAnsi"/>
          <w:lang w:val="fr-FR"/>
        </w:rPr>
        <w:t xml:space="preserve">(List the data file(s) </w:t>
      </w:r>
      <w:proofErr w:type="spellStart"/>
      <w:r w:rsidR="006F6DA5">
        <w:rPr>
          <w:rFonts w:asciiTheme="minorHAnsi" w:hAnsiTheme="minorHAnsi" w:cstheme="minorHAnsi"/>
          <w:lang w:val="fr-FR"/>
        </w:rPr>
        <w:t>that</w:t>
      </w:r>
      <w:proofErr w:type="spellEnd"/>
      <w:r w:rsidR="006F6DA5">
        <w:rPr>
          <w:rFonts w:asciiTheme="minorHAnsi" w:hAnsiTheme="minorHAnsi" w:cstheme="minorHAnsi"/>
          <w:lang w:val="fr-FR"/>
        </w:rPr>
        <w:t xml:space="preserve"> </w:t>
      </w:r>
      <w:proofErr w:type="spellStart"/>
      <w:r w:rsidR="006F6DA5">
        <w:rPr>
          <w:rFonts w:asciiTheme="minorHAnsi" w:hAnsiTheme="minorHAnsi" w:cstheme="minorHAnsi"/>
          <w:lang w:val="fr-FR"/>
        </w:rPr>
        <w:t>contain</w:t>
      </w:r>
      <w:proofErr w:type="spellEnd"/>
      <w:r w:rsidR="006F6DA5">
        <w:rPr>
          <w:rFonts w:asciiTheme="minorHAnsi" w:hAnsiTheme="minorHAnsi" w:cstheme="minorHAnsi"/>
          <w:lang w:val="fr-FR"/>
        </w:rPr>
        <w:t xml:space="preserve"> </w:t>
      </w:r>
      <w:proofErr w:type="spellStart"/>
      <w:r w:rsidRPr="00E5029B">
        <w:rPr>
          <w:rFonts w:asciiTheme="minorHAnsi" w:hAnsiTheme="minorHAnsi" w:cstheme="minorHAnsi"/>
          <w:lang w:val="fr-FR"/>
        </w:rPr>
        <w:t>geographic</w:t>
      </w:r>
      <w:proofErr w:type="spellEnd"/>
      <w:r w:rsidRPr="00E5029B">
        <w:rPr>
          <w:rFonts w:asciiTheme="minorHAnsi" w:hAnsiTheme="minorHAnsi" w:cstheme="minorHAnsi"/>
          <w:lang w:val="fr-FR"/>
        </w:rPr>
        <w:t xml:space="preserve"> information</w:t>
      </w:r>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Please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ensure</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your</w:t>
      </w:r>
      <w:proofErr w:type="spellEnd"/>
      <w:r w:rsidRPr="00E5029B" w:rsidR="00212531">
        <w:rPr>
          <w:rFonts w:asciiTheme="minorHAnsi" w:hAnsiTheme="minorHAnsi" w:cstheme="minorHAnsi"/>
          <w:lang w:val="fr-FR"/>
        </w:rPr>
        <w:t xml:space="preserve"> </w:t>
      </w:r>
      <w:proofErr w:type="spellStart"/>
      <w:r w:rsidRPr="00E5029B" w:rsidR="00212531">
        <w:rPr>
          <w:rFonts w:asciiTheme="minorHAnsi" w:hAnsiTheme="minorHAnsi" w:cstheme="minorHAnsi"/>
          <w:lang w:val="fr-FR"/>
        </w:rPr>
        <w:t>geographic</w:t>
      </w:r>
      <w:proofErr w:type="spellEnd"/>
      <w:r w:rsidRPr="00E5029B" w:rsidR="00212531">
        <w:rPr>
          <w:rFonts w:asciiTheme="minorHAnsi" w:hAnsiTheme="minorHAnsi" w:cstheme="minorHAnsi"/>
          <w:lang w:val="fr-FR"/>
        </w:rPr>
        <w:t xml:space="preserve"> information </w:t>
      </w:r>
      <w:proofErr w:type="spellStart"/>
      <w:r w:rsidRPr="00E5029B" w:rsidR="00611903">
        <w:rPr>
          <w:rFonts w:asciiTheme="minorHAnsi" w:hAnsiTheme="minorHAnsi" w:cstheme="minorHAnsi"/>
          <w:lang w:val="fr-FR"/>
        </w:rPr>
        <w:t>is</w:t>
      </w:r>
      <w:proofErr w:type="spellEnd"/>
      <w:r w:rsidRPr="00E5029B" w:rsidR="00611903">
        <w:rPr>
          <w:rFonts w:asciiTheme="minorHAnsi" w:hAnsiTheme="minorHAnsi" w:cstheme="minorHAnsi"/>
          <w:lang w:val="fr-FR"/>
        </w:rPr>
        <w:t xml:space="preserve"> in </w:t>
      </w:r>
      <w:proofErr w:type="spellStart"/>
      <w:r w:rsidRPr="00E5029B" w:rsidR="00611903">
        <w:rPr>
          <w:rFonts w:asciiTheme="minorHAnsi" w:hAnsiTheme="minorHAnsi" w:cstheme="minorHAnsi"/>
          <w:b/>
          <w:bCs/>
          <w:lang w:val="fr-FR"/>
        </w:rPr>
        <w:t>decimal</w:t>
      </w:r>
      <w:proofErr w:type="spellEnd"/>
      <w:r w:rsidRPr="00E5029B" w:rsidR="00611903">
        <w:rPr>
          <w:rFonts w:asciiTheme="minorHAnsi" w:hAnsiTheme="minorHAnsi" w:cstheme="minorHAnsi"/>
          <w:b/>
          <w:bCs/>
          <w:lang w:val="fr-FR"/>
        </w:rPr>
        <w:t xml:space="preserve"> </w:t>
      </w:r>
      <w:proofErr w:type="spellStart"/>
      <w:r w:rsidRPr="00E5029B" w:rsidR="00611903">
        <w:rPr>
          <w:rFonts w:asciiTheme="minorHAnsi" w:hAnsiTheme="minorHAnsi" w:cstheme="minorHAnsi"/>
          <w:b/>
          <w:bCs/>
          <w:lang w:val="fr-FR"/>
        </w:rPr>
        <w:t>degrees</w:t>
      </w:r>
      <w:proofErr w:type="spellEnd"/>
      <w:r w:rsidRPr="00E5029B" w:rsidR="00611903">
        <w:rPr>
          <w:rFonts w:asciiTheme="minorHAnsi" w:hAnsiTheme="minorHAnsi" w:cstheme="minorHAnsi"/>
          <w:lang w:val="fr-FR"/>
        </w:rPr>
        <w:t xml:space="preserve">. </w:t>
      </w:r>
      <w:r w:rsidRPr="00E5029B" w:rsidR="0020573D">
        <w:rPr>
          <w:rFonts w:asciiTheme="minorHAnsi" w:hAnsiTheme="minorHAnsi" w:cstheme="minorHAnsi"/>
        </w:rPr>
        <w:t xml:space="preserve">If your coordinates are in UTMs, </w:t>
      </w:r>
      <w:r w:rsidR="006F6DA5">
        <w:rPr>
          <w:rFonts w:asciiTheme="minorHAnsi" w:hAnsiTheme="minorHAnsi" w:cstheme="minorHAnsi"/>
        </w:rPr>
        <w:t>the</w:t>
      </w:r>
      <w:r w:rsidRPr="00E5029B" w:rsidR="0020573D">
        <w:rPr>
          <w:rFonts w:asciiTheme="minorHAnsi" w:hAnsiTheme="minorHAnsi" w:cstheme="minorHAnsi"/>
        </w:rPr>
        <w:t xml:space="preserve"> </w:t>
      </w:r>
      <w:proofErr w:type="spellStart"/>
      <w:r w:rsidRPr="00E5029B" w:rsidR="0020573D">
        <w:rPr>
          <w:rFonts w:asciiTheme="minorHAnsi" w:hAnsiTheme="minorHAnsi" w:cstheme="minorHAnsi"/>
        </w:rPr>
        <w:t>the</w:t>
      </w:r>
      <w:proofErr w:type="spellEnd"/>
      <w:r w:rsidRPr="00E5029B" w:rsidR="0020573D">
        <w:rPr>
          <w:rFonts w:asciiTheme="minorHAnsi" w:hAnsiTheme="minorHAnsi" w:cstheme="minorHAnsi"/>
        </w:rPr>
        <w:t> </w:t>
      </w:r>
      <w:hyperlink w:history="1" r:id="rId13">
        <w:r w:rsidRPr="00E5029B" w:rsidR="0020573D">
          <w:rPr>
            <w:rStyle w:val="Hyperlink"/>
            <w:rFonts w:asciiTheme="minorHAnsi" w:hAnsiTheme="minorHAnsi" w:cstheme="minorHAnsi"/>
          </w:rPr>
          <w:t>convert_utm_to_ll()</w:t>
        </w:r>
      </w:hyperlink>
      <w:r w:rsidRPr="00E5029B" w:rsidR="0020573D">
        <w:rPr>
          <w:rFonts w:asciiTheme="minorHAnsi" w:hAnsiTheme="minorHAnsi" w:cstheme="minorHAnsi"/>
        </w:rPr>
        <w:t xml:space="preserve"> function in </w:t>
      </w:r>
      <w:hyperlink w:history="1" r:id="rId14">
        <w:proofErr w:type="spellStart"/>
        <w:r w:rsidRPr="00E5029B" w:rsidR="0020573D">
          <w:rPr>
            <w:rStyle w:val="Hyperlink"/>
            <w:rFonts w:asciiTheme="minorHAnsi" w:hAnsiTheme="minorHAnsi" w:cstheme="minorHAnsi"/>
          </w:rPr>
          <w:t>QCkit</w:t>
        </w:r>
        <w:proofErr w:type="spellEnd"/>
      </w:hyperlink>
      <w:r w:rsidR="00250843">
        <w:rPr>
          <w:rFonts w:asciiTheme="minorHAnsi" w:hAnsiTheme="minorHAnsi" w:cstheme="minorHAnsi"/>
          <w:lang w:val="fr-FR"/>
        </w:rPr>
        <w:t xml:space="preserve"> can help.</w:t>
      </w:r>
      <w:r w:rsidRPr="00E5029B" w:rsidR="0020573D">
        <w:rPr>
          <w:rFonts w:asciiTheme="minorHAnsi" w:hAnsiTheme="minorHAnsi" w:cstheme="minorHAnsi"/>
          <w:lang w:val="fr-FR"/>
        </w:rPr>
        <w:t xml:space="preserve"> </w:t>
      </w:r>
      <w:r w:rsidRPr="00E5029B" w:rsidR="00185E07">
        <w:rPr>
          <w:rFonts w:asciiTheme="minorHAnsi" w:hAnsiTheme="minorHAnsi" w:cstheme="minorHAnsi"/>
        </w:rPr>
        <w:t xml:space="preserve">If </w:t>
      </w:r>
      <w:r w:rsidR="006D1B0C">
        <w:rPr>
          <w:rFonts w:asciiTheme="minorHAnsi" w:hAnsiTheme="minorHAnsi" w:cstheme="minorHAnsi"/>
        </w:rPr>
        <w:t xml:space="preserve">your </w:t>
      </w:r>
      <w:r w:rsidRPr="00E5029B" w:rsidR="00C57551">
        <w:rPr>
          <w:rFonts w:asciiTheme="minorHAnsi" w:hAnsiTheme="minorHAnsi" w:cstheme="minorHAnsi"/>
        </w:rPr>
        <w:t>data package does no</w:t>
      </w:r>
      <w:r w:rsidRPr="00E5029B" w:rsidR="0020573D">
        <w:rPr>
          <w:rFonts w:asciiTheme="minorHAnsi" w:hAnsiTheme="minorHAnsi" w:cstheme="minorHAnsi"/>
        </w:rPr>
        <w:t>t</w:t>
      </w:r>
      <w:r w:rsidRPr="00E5029B" w:rsidR="00C57551">
        <w:rPr>
          <w:rFonts w:asciiTheme="minorHAnsi" w:hAnsiTheme="minorHAnsi" w:cstheme="minorHAnsi"/>
        </w:rPr>
        <w:t xml:space="preserve"> have geographic information,</w:t>
      </w:r>
      <w:r w:rsidRPr="00E5029B" w:rsidR="00185E07">
        <w:rPr>
          <w:rFonts w:asciiTheme="minorHAnsi" w:hAnsiTheme="minorHAnsi" w:cstheme="minorHAnsi"/>
        </w:rPr>
        <w:t xml:space="preserve"> you can skip this step</w:t>
      </w:r>
      <w:r w:rsidRPr="00E5029B" w:rsidR="00C57551">
        <w:rPr>
          <w:rFonts w:asciiTheme="minorHAnsi" w:hAnsiTheme="minorHAnsi" w:cstheme="minorHAnsi"/>
        </w:rPr>
        <w:t>.</w:t>
      </w:r>
      <w:r w:rsidRPr="00E5029B">
        <w:rPr>
          <w:rFonts w:asciiTheme="minorHAnsi" w:hAnsiTheme="minorHAnsi" w:cstheme="minorHAnsi"/>
          <w:lang w:val="fr-FR"/>
        </w:rPr>
        <w:t>)</w:t>
      </w:r>
    </w:p>
    <w:tbl>
      <w:tblPr>
        <w:tblStyle w:val="NPS1"/>
        <w:tblW w:w="5000" w:type="pct"/>
        <w:tblLook w:val="0020" w:firstRow="1" w:lastRow="0" w:firstColumn="0" w:lastColumn="0" w:noHBand="0" w:noVBand="0"/>
      </w:tblPr>
      <w:tblGrid>
        <w:gridCol w:w="3595"/>
        <w:gridCol w:w="3200"/>
        <w:gridCol w:w="3900"/>
        <w:gridCol w:w="3695"/>
      </w:tblGrid>
      <w:tr w:rsidRPr="00E5029B" w:rsidR="00CC243E" w:rsidTr="00CC243E" w14:paraId="73EE68FF" w14:textId="5CC56960">
        <w:trPr>
          <w:cnfStyle w:val="100000000000" w:firstRow="1" w:lastRow="0" w:firstColumn="0" w:lastColumn="0" w:oddVBand="0" w:evenVBand="0" w:oddHBand="0" w:evenHBand="0" w:firstRowFirstColumn="0" w:firstRowLastColumn="0" w:lastRowFirstColumn="0" w:lastRowLastColumn="0"/>
          <w:trHeight w:val="718"/>
        </w:trPr>
        <w:tc>
          <w:tcPr>
            <w:tcW w:w="1249" w:type="pct"/>
          </w:tcPr>
          <w:p w:rsidR="0029725B" w:rsidRDefault="0029725B" w14:paraId="7A47D55F" w14:textId="77777777">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Data File</w:t>
            </w:r>
          </w:p>
          <w:p w:rsidRPr="00C757E1" w:rsidR="0029725B" w:rsidRDefault="0029725B" w14:paraId="30D1A4FC" w14:textId="1E601B79">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(e.g.</w:t>
            </w:r>
            <w:r w:rsidR="00C757E1">
              <w:rPr>
                <w:rFonts w:asciiTheme="minorHAnsi" w:hAnsiTheme="minorHAnsi" w:cstheme="minorHAnsi"/>
                <w:b/>
                <w:bCs w:val="0"/>
                <w:color w:val="FFFFFF" w:themeColor="background1"/>
                <w:sz w:val="22"/>
                <w:szCs w:val="24"/>
              </w:rPr>
              <w:t xml:space="preserve"> </w:t>
            </w:r>
            <w:r w:rsidRPr="00C757E1" w:rsidR="00C757E1">
              <w:rPr>
                <w:rFonts w:asciiTheme="minorHAnsi" w:hAnsiTheme="minorHAnsi" w:cstheme="minorHAnsi"/>
                <w:b/>
                <w:color w:val="FFFFFF" w:themeColor="background1"/>
                <w:sz w:val="22"/>
                <w:szCs w:val="24"/>
              </w:rPr>
              <w:t>qry_Export_AA_points.csv</w:t>
            </w:r>
            <w:r>
              <w:rPr>
                <w:rFonts w:asciiTheme="minorHAnsi" w:hAnsiTheme="minorHAnsi" w:cstheme="minorHAnsi"/>
                <w:b/>
                <w:bCs w:val="0"/>
                <w:color w:val="FFFFFF" w:themeColor="background1"/>
                <w:sz w:val="22"/>
                <w:szCs w:val="24"/>
              </w:rPr>
              <w:t>)</w:t>
            </w:r>
          </w:p>
        </w:tc>
        <w:tc>
          <w:tcPr>
            <w:tcW w:w="1112" w:type="pct"/>
          </w:tcPr>
          <w:p w:rsidR="0029725B" w:rsidRDefault="00CC243E" w14:paraId="75B31A9B" w14:textId="5BF13682">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Latitude Column</w:t>
            </w:r>
          </w:p>
          <w:p w:rsidRPr="00E5029B" w:rsidR="0029725B" w:rsidRDefault="0029725B" w14:paraId="73109BF3" w14:textId="2A54CE02">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sidR="00CC243E">
              <w:rPr>
                <w:rFonts w:asciiTheme="minorHAnsi" w:hAnsiTheme="minorHAnsi" w:cstheme="minorHAnsi"/>
                <w:b/>
                <w:bCs w:val="0"/>
                <w:color w:val="FFFFFF" w:themeColor="background1"/>
                <w:sz w:val="22"/>
                <w:szCs w:val="24"/>
              </w:rPr>
              <w:t>decimalLatitude</w:t>
            </w:r>
            <w:proofErr w:type="spellEnd"/>
            <w:r>
              <w:rPr>
                <w:rFonts w:asciiTheme="minorHAnsi" w:hAnsiTheme="minorHAnsi" w:cstheme="minorHAnsi"/>
                <w:b/>
                <w:bCs w:val="0"/>
                <w:color w:val="FFFFFF" w:themeColor="background1"/>
                <w:sz w:val="22"/>
                <w:szCs w:val="24"/>
              </w:rPr>
              <w:t>)</w:t>
            </w:r>
          </w:p>
        </w:tc>
        <w:tc>
          <w:tcPr>
            <w:tcW w:w="1355" w:type="pct"/>
          </w:tcPr>
          <w:p w:rsidR="00CC243E" w:rsidP="00CC243E" w:rsidRDefault="00CC243E" w14:paraId="1154AF31" w14:textId="6688BBA1">
            <w:pPr>
              <w:pStyle w:val="nrpsTableheader"/>
              <w:rPr>
                <w:rFonts w:asciiTheme="minorHAnsi" w:hAnsiTheme="minorHAnsi" w:cstheme="minorHAnsi"/>
                <w:color w:val="FFFFFF" w:themeColor="background1"/>
                <w:sz w:val="22"/>
                <w:szCs w:val="24"/>
              </w:rPr>
            </w:pPr>
            <w:r>
              <w:rPr>
                <w:rFonts w:asciiTheme="minorHAnsi" w:hAnsiTheme="minorHAnsi" w:cstheme="minorHAnsi"/>
                <w:b/>
                <w:bCs w:val="0"/>
                <w:color w:val="FFFFFF" w:themeColor="background1"/>
                <w:sz w:val="22"/>
                <w:szCs w:val="24"/>
              </w:rPr>
              <w:t>Decimal Longitude Column</w:t>
            </w:r>
          </w:p>
          <w:p w:rsidRPr="00E5029B" w:rsidR="0029725B" w:rsidP="00CC243E" w:rsidRDefault="00CC243E" w14:paraId="0F420CB6" w14:textId="2CA08946">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 xml:space="preserve">(e.g. </w:t>
            </w:r>
            <w:proofErr w:type="spellStart"/>
            <w:r>
              <w:rPr>
                <w:rFonts w:asciiTheme="minorHAnsi" w:hAnsiTheme="minorHAnsi" w:cstheme="minorHAnsi"/>
                <w:b/>
                <w:bCs w:val="0"/>
                <w:color w:val="FFFFFF" w:themeColor="background1"/>
                <w:sz w:val="22"/>
                <w:szCs w:val="24"/>
              </w:rPr>
              <w:t>decimalL</w:t>
            </w:r>
            <w:r w:rsidR="007D2FDC">
              <w:rPr>
                <w:rFonts w:asciiTheme="minorHAnsi" w:hAnsiTheme="minorHAnsi" w:cstheme="minorHAnsi"/>
                <w:b/>
                <w:bCs w:val="0"/>
                <w:color w:val="FFFFFF" w:themeColor="background1"/>
                <w:sz w:val="22"/>
                <w:szCs w:val="24"/>
              </w:rPr>
              <w:t>ong</w:t>
            </w:r>
            <w:r>
              <w:rPr>
                <w:rFonts w:asciiTheme="minorHAnsi" w:hAnsiTheme="minorHAnsi" w:cstheme="minorHAnsi"/>
                <w:b/>
                <w:bCs w:val="0"/>
                <w:color w:val="FFFFFF" w:themeColor="background1"/>
                <w:sz w:val="22"/>
                <w:szCs w:val="24"/>
              </w:rPr>
              <w:t>itude</w:t>
            </w:r>
            <w:proofErr w:type="spellEnd"/>
            <w:r>
              <w:rPr>
                <w:rFonts w:asciiTheme="minorHAnsi" w:hAnsiTheme="minorHAnsi" w:cstheme="minorHAnsi"/>
                <w:b/>
                <w:bCs w:val="0"/>
                <w:color w:val="FFFFFF" w:themeColor="background1"/>
                <w:sz w:val="22"/>
                <w:szCs w:val="24"/>
              </w:rPr>
              <w:t>)</w:t>
            </w:r>
          </w:p>
        </w:tc>
        <w:tc>
          <w:tcPr>
            <w:tcW w:w="1284" w:type="pct"/>
          </w:tcPr>
          <w:p w:rsidRPr="00CC243E" w:rsidR="0029725B" w:rsidRDefault="00CC243E" w14:paraId="1C687F20" w14:textId="3E3B14C3">
            <w:pPr>
              <w:pStyle w:val="nrpsTableheader"/>
              <w:rPr>
                <w:rFonts w:asciiTheme="minorHAnsi" w:hAnsiTheme="minorHAnsi" w:cstheme="minorBidi"/>
                <w:b/>
                <w:color w:val="FFFFFF" w:themeColor="background1"/>
                <w:sz w:val="22"/>
                <w:szCs w:val="22"/>
              </w:rPr>
            </w:pPr>
            <w:r w:rsidRPr="7BE949D3">
              <w:rPr>
                <w:rFonts w:asciiTheme="minorHAnsi" w:hAnsiTheme="minorHAnsi" w:cstheme="minorBidi"/>
                <w:b/>
                <w:color w:val="FFFFFF" w:themeColor="background1"/>
                <w:sz w:val="22"/>
                <w:szCs w:val="22"/>
              </w:rPr>
              <w:t>Site Name Column</w:t>
            </w:r>
            <w:r>
              <w:br/>
            </w:r>
            <w:r w:rsidRPr="7BE949D3">
              <w:rPr>
                <w:rFonts w:asciiTheme="minorHAnsi" w:hAnsiTheme="minorHAnsi" w:cstheme="minorBidi"/>
                <w:b/>
                <w:color w:val="FFFFFF" w:themeColor="background1"/>
                <w:sz w:val="22"/>
                <w:szCs w:val="22"/>
              </w:rPr>
              <w:t xml:space="preserve">(e.g. </w:t>
            </w:r>
            <w:proofErr w:type="spellStart"/>
            <w:r w:rsidRPr="7BE949D3" w:rsidR="007D2FDC">
              <w:rPr>
                <w:rFonts w:asciiTheme="minorHAnsi" w:hAnsiTheme="minorHAnsi" w:cstheme="minorBidi"/>
                <w:b/>
                <w:color w:val="FFFFFF" w:themeColor="background1"/>
                <w:sz w:val="22"/>
                <w:szCs w:val="22"/>
              </w:rPr>
              <w:t>Point_ID</w:t>
            </w:r>
            <w:proofErr w:type="spellEnd"/>
            <w:r w:rsidRPr="7BE949D3" w:rsidR="007D2FDC">
              <w:rPr>
                <w:rFonts w:asciiTheme="minorHAnsi" w:hAnsiTheme="minorHAnsi" w:cstheme="minorBidi"/>
                <w:b/>
                <w:color w:val="FFFFFF" w:themeColor="background1"/>
                <w:sz w:val="22"/>
                <w:szCs w:val="22"/>
              </w:rPr>
              <w:t>)</w:t>
            </w:r>
          </w:p>
        </w:tc>
      </w:tr>
      <w:tr w:rsidRPr="00E5029B" w:rsidR="00CC243E" w:rsidTr="00CC243E" w14:paraId="0C58A641" w14:textId="25C0DEE4">
        <w:trPr>
          <w:trHeight w:val="366"/>
        </w:trPr>
        <w:tc>
          <w:tcPr>
            <w:tcW w:w="1249" w:type="pct"/>
          </w:tcPr>
          <w:p w:rsidRPr="00E5029B" w:rsidR="0029725B" w:rsidRDefault="00EF0783" w14:paraId="1C3EF866" w14:textId="64AFF47E">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HTLN_reach_coordinates</w:t>
            </w:r>
            <w:proofErr w:type="spellEnd"/>
          </w:p>
        </w:tc>
        <w:tc>
          <w:tcPr>
            <w:tcW w:w="1112" w:type="pct"/>
          </w:tcPr>
          <w:p w:rsidRPr="00E5029B" w:rsidR="0029725B" w:rsidRDefault="00B43F5B" w14:paraId="36CC1AFA" w14:textId="64314F04">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YstartDD</w:t>
            </w:r>
            <w:proofErr w:type="spellEnd"/>
          </w:p>
        </w:tc>
        <w:tc>
          <w:tcPr>
            <w:tcW w:w="1355" w:type="pct"/>
          </w:tcPr>
          <w:p w:rsidRPr="00E5029B" w:rsidR="0029725B" w:rsidRDefault="00B43F5B" w14:paraId="4F33ABF5" w14:textId="0BBBB885">
            <w:pPr>
              <w:pStyle w:val="nrpsTableheader"/>
              <w:rPr>
                <w:rFonts w:asciiTheme="minorHAnsi" w:hAnsiTheme="minorHAnsi" w:cstheme="minorHAnsi"/>
                <w:b w:val="0"/>
                <w:bCs/>
                <w:color w:val="auto"/>
                <w:sz w:val="22"/>
                <w:szCs w:val="24"/>
              </w:rPr>
            </w:pPr>
            <w:proofErr w:type="spellStart"/>
            <w:r w:rsidRPr="00B43F5B">
              <w:rPr>
                <w:rFonts w:asciiTheme="minorHAnsi" w:hAnsiTheme="minorHAnsi" w:cstheme="minorHAnsi"/>
                <w:b w:val="0"/>
                <w:bCs/>
                <w:color w:val="auto"/>
                <w:sz w:val="22"/>
                <w:szCs w:val="24"/>
              </w:rPr>
              <w:t>XstartDD</w:t>
            </w:r>
            <w:proofErr w:type="spellEnd"/>
          </w:p>
        </w:tc>
        <w:tc>
          <w:tcPr>
            <w:tcW w:w="1284" w:type="pct"/>
          </w:tcPr>
          <w:p w:rsidRPr="00E5029B" w:rsidR="0029725B" w:rsidRDefault="00B43F5B" w14:paraId="7333A233" w14:textId="5B2366A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r>
    </w:tbl>
    <w:p w:rsidR="00B53820" w:rsidRDefault="00B53820" w14:paraId="180C471A" w14:textId="42C75313">
      <w:pPr>
        <w:spacing w:after="0" w:line="240" w:lineRule="auto"/>
        <w:rPr>
          <w:rFonts w:eastAsia="Times New Roman" w:asciiTheme="minorHAnsi" w:hAnsiTheme="minorHAnsi" w:cstheme="minorHAnsi"/>
          <w:b/>
          <w:sz w:val="36"/>
          <w:szCs w:val="20"/>
        </w:rPr>
      </w:pPr>
    </w:p>
    <w:p w:rsidR="0090222F" w:rsidP="0090222F" w:rsidRDefault="0090222F" w14:paraId="4FECF83A" w14:textId="735C47E0">
      <w:pPr>
        <w:pStyle w:val="nrpsHeading1"/>
        <w:rPr>
          <w:rFonts w:asciiTheme="minorHAnsi" w:hAnsiTheme="minorHAnsi" w:cstheme="minorHAnsi"/>
          <w:sz w:val="36"/>
          <w:szCs w:val="20"/>
        </w:rPr>
      </w:pPr>
      <w:r>
        <w:rPr>
          <w:rFonts w:asciiTheme="minorHAnsi" w:hAnsiTheme="minorHAnsi" w:cstheme="minorHAnsi"/>
          <w:sz w:val="36"/>
          <w:szCs w:val="20"/>
        </w:rPr>
        <w:t>Content Units</w:t>
      </w:r>
    </w:p>
    <w:p w:rsidRPr="00ED2E6E" w:rsidR="0090222F" w:rsidP="0090222F" w:rsidRDefault="0090222F" w14:paraId="53513F64" w14:textId="0FDFCE2F">
      <w:pPr>
        <w:pStyle w:val="nrpsNormal"/>
        <w:rPr>
          <w:rFonts w:asciiTheme="minorHAnsi" w:hAnsiTheme="minorHAnsi" w:cstheme="minorHAnsi"/>
        </w:rPr>
      </w:pPr>
      <w:r w:rsidRPr="01DE778B">
        <w:rPr>
          <w:rFonts w:asciiTheme="minorHAnsi" w:hAnsiTheme="minorHAnsi" w:cstheme="minorBidi"/>
        </w:rPr>
        <w:t>(</w:t>
      </w:r>
      <w:r w:rsidRPr="01DE778B" w:rsidR="00925649">
        <w:rPr>
          <w:rFonts w:asciiTheme="minorHAnsi" w:hAnsiTheme="minorHAnsi" w:cstheme="minorBidi"/>
        </w:rPr>
        <w:t>These are the park units where data were collected</w:t>
      </w:r>
      <w:r w:rsidR="006D1B0C">
        <w:rPr>
          <w:rFonts w:asciiTheme="minorHAnsi" w:hAnsiTheme="minorHAnsi" w:cstheme="minorBidi"/>
        </w:rPr>
        <w:t>.</w:t>
      </w:r>
      <w:r w:rsidRPr="01DE778B" w:rsidR="00925649">
        <w:rPr>
          <w:rFonts w:asciiTheme="minorHAnsi" w:hAnsiTheme="minorHAnsi" w:cstheme="minorBidi"/>
        </w:rPr>
        <w:t xml:space="preserve"> If the data package includes data from more than one park, they can all be listed. For instance, if data were collected </w:t>
      </w:r>
      <w:r w:rsidR="006D1B0C">
        <w:rPr>
          <w:rFonts w:asciiTheme="minorHAnsi" w:hAnsiTheme="minorHAnsi" w:cstheme="minorBidi"/>
        </w:rPr>
        <w:t>in</w:t>
      </w:r>
      <w:r w:rsidRPr="01DE778B" w:rsidR="00925649">
        <w:rPr>
          <w:rFonts w:asciiTheme="minorHAnsi" w:hAnsiTheme="minorHAnsi" w:cstheme="minorBidi"/>
        </w:rPr>
        <w:t xml:space="preserve"> all </w:t>
      </w:r>
      <w:r w:rsidR="006D1B0C">
        <w:rPr>
          <w:rFonts w:asciiTheme="minorHAnsi" w:hAnsiTheme="minorHAnsi" w:cstheme="minorBidi"/>
        </w:rPr>
        <w:t xml:space="preserve">network </w:t>
      </w:r>
      <w:r w:rsidRPr="01DE778B" w:rsidR="00925649">
        <w:rPr>
          <w:rFonts w:asciiTheme="minorHAnsi" w:hAnsiTheme="minorHAnsi" w:cstheme="minorBidi"/>
        </w:rPr>
        <w:t xml:space="preserve">park units, each unit should be listed separately rather than </w:t>
      </w:r>
      <w:r w:rsidR="006D1B0C">
        <w:rPr>
          <w:rFonts w:asciiTheme="minorHAnsi" w:hAnsiTheme="minorHAnsi" w:cstheme="minorBidi"/>
        </w:rPr>
        <w:t xml:space="preserve">by </w:t>
      </w:r>
      <w:r w:rsidRPr="01DE778B" w:rsidR="00925649">
        <w:rPr>
          <w:rFonts w:asciiTheme="minorHAnsi" w:hAnsiTheme="minorHAnsi" w:cstheme="minorBidi"/>
        </w:rPr>
        <w:t>the network</w:t>
      </w:r>
      <w:r w:rsidR="006D1B0C">
        <w:rPr>
          <w:rFonts w:asciiTheme="minorHAnsi" w:hAnsiTheme="minorHAnsi" w:cstheme="minorBidi"/>
        </w:rPr>
        <w:t xml:space="preserve"> code.</w:t>
      </w:r>
      <w:r w:rsidRPr="01DE778B" w:rsidR="00ED2E6E">
        <w:rPr>
          <w:rFonts w:asciiTheme="minorHAnsi" w:hAnsiTheme="minorHAnsi" w:cstheme="minorBidi"/>
        </w:rPr>
        <w:t>)</w:t>
      </w:r>
    </w:p>
    <w:tbl>
      <w:tblPr>
        <w:tblStyle w:val="TableGrid"/>
        <w:tblW w:w="0" w:type="auto"/>
        <w:tblLayout w:type="fixed"/>
        <w:tblLook w:val="06A0" w:firstRow="1" w:lastRow="0" w:firstColumn="1" w:lastColumn="0" w:noHBand="1" w:noVBand="1"/>
      </w:tblPr>
      <w:tblGrid>
        <w:gridCol w:w="12960"/>
      </w:tblGrid>
      <w:tr w:rsidR="01DE778B" w:rsidTr="01DE778B" w14:paraId="2A04AEEC" w14:textId="77777777">
        <w:trPr>
          <w:trHeight w:val="300"/>
        </w:trPr>
        <w:tc>
          <w:tcPr>
            <w:tcW w:w="12960" w:type="dxa"/>
          </w:tcPr>
          <w:p w:rsidRPr="00131A38" w:rsidR="01DE778B" w:rsidP="00131A38" w:rsidRDefault="00131A38" w14:paraId="47CD6CF7" w14:textId="53047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asciiTheme="minorHAnsi" w:hAnsiTheme="minorHAnsi" w:cstheme="minorHAnsi"/>
                <w:color w:val="auto"/>
                <w:sz w:val="24"/>
                <w:szCs w:val="24"/>
              </w:rPr>
            </w:pPr>
            <w:r w:rsidRPr="00131A38">
              <w:rPr>
                <w:rFonts w:eastAsia="Times New Roman" w:asciiTheme="minorHAnsi" w:hAnsiTheme="minorHAnsi" w:cstheme="minorHAnsi"/>
                <w:color w:val="auto"/>
                <w:sz w:val="24"/>
                <w:szCs w:val="24"/>
              </w:rPr>
              <w:t>BUFF, EFMO, GWCA, HEHO, HOME, HOSP, OZAR, PERI, PIPE, TAPR, WICR</w:t>
            </w:r>
          </w:p>
        </w:tc>
      </w:tr>
    </w:tbl>
    <w:p w:rsidR="006D1B0C" w:rsidP="009C1029" w:rsidRDefault="006D1B0C" w14:paraId="3181D2B7" w14:textId="77777777">
      <w:pPr>
        <w:pStyle w:val="nrpsHeading1"/>
        <w:rPr>
          <w:rFonts w:asciiTheme="minorHAnsi" w:hAnsiTheme="minorHAnsi" w:cstheme="minorHAnsi"/>
          <w:sz w:val="36"/>
          <w:szCs w:val="20"/>
        </w:rPr>
      </w:pPr>
    </w:p>
    <w:p w:rsidR="00B635B2" w:rsidP="009C1029" w:rsidRDefault="0090222F" w14:paraId="1F39B72A" w14:textId="420E167F">
      <w:pPr>
        <w:pStyle w:val="nrpsHeading1"/>
        <w:rPr>
          <w:rFonts w:asciiTheme="minorHAnsi" w:hAnsiTheme="minorHAnsi" w:cstheme="minorHAnsi"/>
          <w:sz w:val="36"/>
          <w:szCs w:val="20"/>
        </w:rPr>
      </w:pPr>
      <w:r>
        <w:rPr>
          <w:rFonts w:asciiTheme="minorHAnsi" w:hAnsiTheme="minorHAnsi" w:cstheme="minorHAnsi"/>
          <w:sz w:val="36"/>
          <w:szCs w:val="20"/>
        </w:rPr>
        <w:t>Producing Units</w:t>
      </w:r>
    </w:p>
    <w:p w:rsidRPr="00ED2E6E" w:rsidR="00ED2E6E" w:rsidP="00ED2E6E" w:rsidRDefault="00ED2E6E" w14:paraId="33E5C522" w14:textId="4A70E699">
      <w:pPr>
        <w:pStyle w:val="nrpsNormal"/>
        <w:rPr>
          <w:rFonts w:asciiTheme="minorHAnsi" w:hAnsiTheme="minorHAnsi" w:cstheme="minorHAnsi"/>
        </w:rPr>
      </w:pPr>
      <w:r w:rsidRPr="7BE949D3">
        <w:rPr>
          <w:rFonts w:asciiTheme="minorHAnsi" w:hAnsiTheme="minorHAnsi" w:cstheme="minorBidi"/>
        </w:rPr>
        <w:t>(</w:t>
      </w:r>
      <w:r w:rsidRPr="7BE949D3" w:rsidR="003161CD">
        <w:rPr>
          <w:rFonts w:asciiTheme="minorHAnsi" w:hAnsiTheme="minorHAnsi" w:cstheme="minorBidi"/>
        </w:rPr>
        <w:t>This is the unit(s) responsible for generating the data package. It may be a single park (ROMO) or a network (ROMN). It may be identical to the units listed in the previous step, overlapping, or entirely different.)</w:t>
      </w:r>
    </w:p>
    <w:tbl>
      <w:tblPr>
        <w:tblStyle w:val="TableGrid"/>
        <w:tblW w:w="0" w:type="auto"/>
        <w:tblLayout w:type="fixed"/>
        <w:tblLook w:val="06A0" w:firstRow="1" w:lastRow="0" w:firstColumn="1" w:lastColumn="0" w:noHBand="1" w:noVBand="1"/>
      </w:tblPr>
      <w:tblGrid>
        <w:gridCol w:w="12960"/>
      </w:tblGrid>
      <w:tr w:rsidR="7BE949D3" w:rsidTr="7BE949D3" w14:paraId="45D06217" w14:textId="77777777">
        <w:trPr>
          <w:trHeight w:val="300"/>
        </w:trPr>
        <w:tc>
          <w:tcPr>
            <w:tcW w:w="12960" w:type="dxa"/>
          </w:tcPr>
          <w:p w:rsidR="7BE949D3" w:rsidP="7BE949D3" w:rsidRDefault="00131A38" w14:paraId="03804E4A" w14:textId="34118AC4">
            <w:pPr>
              <w:pStyle w:val="nrpsHeading1"/>
              <w:rPr>
                <w:rFonts w:asciiTheme="minorHAnsi" w:hAnsiTheme="minorHAnsi" w:cstheme="minorBidi"/>
                <w:sz w:val="23"/>
                <w:szCs w:val="23"/>
              </w:rPr>
            </w:pPr>
            <w:r>
              <w:rPr>
                <w:rFonts w:asciiTheme="minorHAnsi" w:hAnsiTheme="minorHAnsi" w:cstheme="minorBidi"/>
                <w:sz w:val="23"/>
                <w:szCs w:val="23"/>
              </w:rPr>
              <w:t>HTLN</w:t>
            </w:r>
          </w:p>
        </w:tc>
      </w:tr>
    </w:tbl>
    <w:p w:rsidR="006D1B0C" w:rsidRDefault="006D1B0C" w14:paraId="5610154D" w14:textId="4FFC7798">
      <w:pPr>
        <w:spacing w:after="0" w:line="240" w:lineRule="auto"/>
        <w:rPr>
          <w:rFonts w:eastAsia="Times New Roman" w:asciiTheme="minorHAnsi" w:hAnsiTheme="minorHAnsi" w:cstheme="minorHAnsi"/>
          <w:b/>
          <w:sz w:val="36"/>
          <w:szCs w:val="20"/>
        </w:rPr>
      </w:pPr>
    </w:p>
    <w:p w:rsidRPr="00E5029B" w:rsidR="009C1029" w:rsidP="009C1029" w:rsidRDefault="009C1029" w14:paraId="0F4ACC4F" w14:textId="2CA877FE">
      <w:pPr>
        <w:pStyle w:val="nrpsHeading1"/>
        <w:rPr>
          <w:rFonts w:asciiTheme="minorHAnsi" w:hAnsiTheme="minorHAnsi" w:cstheme="minorHAnsi"/>
          <w:sz w:val="36"/>
          <w:szCs w:val="20"/>
        </w:rPr>
      </w:pPr>
      <w:r w:rsidRPr="00E5029B">
        <w:rPr>
          <w:rFonts w:asciiTheme="minorHAnsi" w:hAnsiTheme="minorHAnsi" w:cstheme="minorHAnsi"/>
          <w:sz w:val="36"/>
          <w:szCs w:val="20"/>
        </w:rPr>
        <w:t>Data Collection Status</w:t>
      </w:r>
    </w:p>
    <w:p w:rsidRPr="00E5029B" w:rsidR="00762987" w:rsidP="2F7D6DAB" w:rsidRDefault="002A3A92" w14:paraId="32C2DD1B" w14:textId="09659C74">
      <w:pPr>
        <w:pStyle w:val="nrpsNormal"/>
        <w:rPr>
          <w:rFonts w:asciiTheme="minorHAnsi" w:hAnsiTheme="minorHAnsi" w:cstheme="minorBidi"/>
          <w:noProof/>
        </w:rPr>
      </w:pPr>
      <w:sdt>
        <w:sdtPr>
          <w:rPr>
            <w:rFonts w:asciiTheme="minorHAnsi" w:hAnsiTheme="minorHAnsi" w:cstheme="minorBidi"/>
            <w:sz w:val="24"/>
            <w:szCs w:val="24"/>
          </w:rPr>
          <w:id w:val="1731343427"/>
          <w14:checkbox>
            <w14:checked w14:val="1"/>
            <w14:checkedState w14:val="2612" w14:font="MS Gothic"/>
            <w14:uncheckedState w14:val="2610" w14:font="MS Gothic"/>
          </w14:checkbox>
        </w:sdtPr>
        <w:sdtEndPr/>
        <w:sdtContent>
          <w:r w:rsidR="00131A38">
            <w:rPr>
              <w:rFonts w:hint="eastAsia" w:ascii="MS Gothic" w:hAnsi="MS Gothic" w:eastAsia="MS Gothic" w:cstheme="minorBidi"/>
              <w:sz w:val="24"/>
              <w:szCs w:val="24"/>
            </w:rPr>
            <w:t>☒</w:t>
          </w:r>
        </w:sdtContent>
      </w:sdt>
      <w:r w:rsidRPr="2F7D6DAB" w:rsidR="009C1029">
        <w:rPr>
          <w:rFonts w:asciiTheme="minorHAnsi" w:hAnsiTheme="minorHAnsi" w:cstheme="minorBidi"/>
          <w:sz w:val="24"/>
          <w:szCs w:val="24"/>
        </w:rPr>
        <w:t xml:space="preserve"> Ongoing</w:t>
      </w:r>
      <w:r w:rsidRPr="2F7D6DAB" w:rsidR="776FD536">
        <w:rPr>
          <w:rFonts w:asciiTheme="minorHAnsi" w:hAnsiTheme="minorHAnsi" w:cstheme="minorBidi"/>
          <w:sz w:val="24"/>
          <w:szCs w:val="24"/>
        </w:rPr>
        <w:t xml:space="preserve">   </w:t>
      </w:r>
      <w:r w:rsidRPr="2F7D6DAB" w:rsidR="010FAE32">
        <w:rPr>
          <w:rFonts w:asciiTheme="minorHAnsi" w:hAnsiTheme="minorHAnsi" w:cstheme="minorBidi"/>
          <w:sz w:val="24"/>
          <w:szCs w:val="24"/>
        </w:rPr>
        <w:t xml:space="preserve">  </w:t>
      </w:r>
      <w:r w:rsidRPr="2F7D6DAB" w:rsidR="776FD536">
        <w:rPr>
          <w:rFonts w:asciiTheme="minorHAnsi" w:hAnsiTheme="minorHAnsi" w:cstheme="minorBidi"/>
          <w:sz w:val="24"/>
          <w:szCs w:val="24"/>
        </w:rPr>
        <w:t xml:space="preserve"> </w:t>
      </w:r>
      <w:r w:rsidRPr="2F7D6DAB" w:rsidR="010FAE32">
        <w:rPr>
          <w:rFonts w:asciiTheme="minorHAnsi" w:hAnsiTheme="minorHAnsi" w:cstheme="minorBidi"/>
          <w:sz w:val="24"/>
          <w:szCs w:val="24"/>
        </w:rPr>
        <w:t xml:space="preserve">  </w:t>
      </w:r>
      <w:r w:rsidRPr="2F7D6DAB" w:rsidR="776FD536">
        <w:rPr>
          <w:rFonts w:asciiTheme="minorHAnsi" w:hAnsiTheme="minorHAnsi" w:cstheme="minorBidi"/>
          <w:sz w:val="24"/>
          <w:szCs w:val="24"/>
        </w:rPr>
        <w:t xml:space="preserve"> </w:t>
      </w:r>
      <w:sdt>
        <w:sdtPr>
          <w:rPr>
            <w:rFonts w:asciiTheme="minorHAnsi" w:hAnsiTheme="minorHAnsi" w:cstheme="minorBidi"/>
            <w:sz w:val="24"/>
            <w:szCs w:val="24"/>
          </w:rPr>
          <w:id w:val="-233552219"/>
          <w14:checkbox>
            <w14:checked w14:val="0"/>
            <w14:checkedState w14:val="2612" w14:font="MS Gothic"/>
            <w14:uncheckedState w14:val="2610" w14:font="MS Gothic"/>
          </w14:checkbox>
        </w:sdtPr>
        <w:sdtEndPr/>
        <w:sdtContent>
          <w:r w:rsidRPr="2F7D6DAB" w:rsidR="00BE4C6F">
            <w:rPr>
              <w:rFonts w:ascii="MS Gothic" w:hAnsi="MS Gothic" w:eastAsia="MS Gothic" w:cstheme="minorBidi"/>
              <w:sz w:val="24"/>
              <w:szCs w:val="24"/>
            </w:rPr>
            <w:t>☐</w:t>
          </w:r>
        </w:sdtContent>
      </w:sdt>
      <w:r w:rsidRPr="2F7D6DAB" w:rsidR="009C1029">
        <w:rPr>
          <w:rFonts w:asciiTheme="minorHAnsi" w:hAnsiTheme="minorHAnsi" w:cstheme="minorBidi"/>
          <w:sz w:val="24"/>
          <w:szCs w:val="24"/>
        </w:rPr>
        <w:t xml:space="preserve"> Complete</w:t>
      </w:r>
      <w:r w:rsidRPr="2F7D6DAB" w:rsidR="009C1029">
        <w:rPr>
          <w:rFonts w:asciiTheme="minorHAnsi" w:hAnsiTheme="minorHAnsi" w:cstheme="minorBidi"/>
          <w:noProof/>
        </w:rPr>
        <w:t xml:space="preserve"> </w:t>
      </w:r>
    </w:p>
    <w:p w:rsidRPr="00E5029B" w:rsidR="00762987" w:rsidP="00762987" w:rsidRDefault="00762987" w14:paraId="6A197BBB" w14:textId="5BCC580B">
      <w:pPr>
        <w:pStyle w:val="nrpsNormal"/>
        <w:rPr>
          <w:rFonts w:asciiTheme="minorHAnsi" w:hAnsiTheme="minorHAnsi" w:cstheme="minorHAnsi"/>
        </w:rPr>
      </w:pPr>
    </w:p>
    <w:p w:rsidRPr="00E5029B" w:rsidR="0087613E" w:rsidP="00164AA3" w:rsidRDefault="0087613E" w14:paraId="63BC9231" w14:textId="6401C3D6">
      <w:pPr>
        <w:pStyle w:val="nrpsHeading1"/>
        <w:spacing w:before="200"/>
        <w:rPr>
          <w:rFonts w:asciiTheme="minorHAnsi" w:hAnsiTheme="minorHAnsi" w:cstheme="minorHAnsi"/>
          <w:sz w:val="36"/>
          <w:szCs w:val="20"/>
        </w:rPr>
      </w:pPr>
      <w:r w:rsidRPr="7BE949D3">
        <w:rPr>
          <w:rFonts w:asciiTheme="minorHAnsi" w:hAnsiTheme="minorHAnsi" w:cstheme="minorBidi"/>
          <w:sz w:val="36"/>
          <w:szCs w:val="36"/>
        </w:rPr>
        <w:t>Timeframe</w:t>
      </w:r>
    </w:p>
    <w:tbl>
      <w:tblPr>
        <w:tblStyle w:val="NPS1"/>
        <w:tblW w:w="5000" w:type="pct"/>
        <w:tblLook w:val="0020" w:firstRow="1" w:lastRow="0" w:firstColumn="0" w:lastColumn="0" w:noHBand="0" w:noVBand="0"/>
      </w:tblPr>
      <w:tblGrid>
        <w:gridCol w:w="6795"/>
        <w:gridCol w:w="7595"/>
      </w:tblGrid>
      <w:tr w:rsidRPr="00E5029B" w:rsidR="00806B07" w:rsidTr="00806B07" w14:paraId="74517011" w14:textId="77777777">
        <w:trPr>
          <w:cnfStyle w:val="100000000000" w:firstRow="1" w:lastRow="0" w:firstColumn="0" w:lastColumn="0" w:oddVBand="0" w:evenVBand="0" w:oddHBand="0" w:evenHBand="0" w:firstRowFirstColumn="0" w:firstRowLastColumn="0" w:lastRowFirstColumn="0" w:lastRowLastColumn="0"/>
          <w:trHeight w:val="323"/>
        </w:trPr>
        <w:tc>
          <w:tcPr>
            <w:tcW w:w="2361" w:type="pct"/>
          </w:tcPr>
          <w:p w:rsidRPr="00A03BD3" w:rsidR="00806B07" w:rsidRDefault="00806B07" w14:paraId="657C3DF9" w14:textId="382D11EA">
            <w:pPr>
              <w:pStyle w:val="nrpsTableheader"/>
              <w:rPr>
                <w:rFonts w:asciiTheme="minorHAnsi" w:hAnsiTheme="minorHAnsi" w:cstheme="minorHAnsi"/>
                <w:b/>
                <w:color w:val="FFFFFF" w:themeColor="background1"/>
                <w:sz w:val="22"/>
                <w:szCs w:val="24"/>
              </w:rPr>
            </w:pPr>
            <w:r>
              <w:rPr>
                <w:rFonts w:asciiTheme="minorHAnsi" w:hAnsiTheme="minorHAnsi" w:cstheme="minorHAnsi"/>
                <w:b/>
                <w:bCs w:val="0"/>
                <w:color w:val="FFFFFF" w:themeColor="background1"/>
                <w:sz w:val="22"/>
                <w:szCs w:val="24"/>
              </w:rPr>
              <w:t>Begin Date</w:t>
            </w:r>
          </w:p>
        </w:tc>
        <w:tc>
          <w:tcPr>
            <w:tcW w:w="2639" w:type="pct"/>
          </w:tcPr>
          <w:p w:rsidRPr="00E5029B" w:rsidR="00806B07" w:rsidRDefault="00806B07" w14:paraId="5BC01E26" w14:textId="438727E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End Date (leave empty for ongoing)</w:t>
            </w:r>
          </w:p>
        </w:tc>
      </w:tr>
      <w:tr w:rsidRPr="00E5029B" w:rsidR="00806B07" w14:paraId="5E4CA782" w14:textId="77777777">
        <w:trPr>
          <w:trHeight w:val="366"/>
        </w:trPr>
        <w:tc>
          <w:tcPr>
            <w:tcW w:w="2361" w:type="pct"/>
          </w:tcPr>
          <w:p w:rsidRPr="00131A38" w:rsidR="00131A38" w:rsidP="00131A38" w:rsidRDefault="00131A38" w14:paraId="13CF673D" w14:textId="1AB0D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hAnsi="inherit" w:eastAsia="Times New Roman" w:cs="Courier New"/>
                <w:color w:val="auto"/>
                <w:sz w:val="20"/>
                <w:szCs w:val="20"/>
              </w:rPr>
            </w:pPr>
            <w:r>
              <w:rPr>
                <w:rFonts w:ascii="inherit" w:hAnsi="inherit" w:eastAsia="Times New Roman" w:cs="Courier New"/>
                <w:color w:val="auto"/>
                <w:sz w:val="20"/>
                <w:szCs w:val="20"/>
              </w:rPr>
              <w:t>11/29/2005</w:t>
            </w:r>
          </w:p>
          <w:p w:rsidRPr="00E5029B" w:rsidR="00806B07" w:rsidRDefault="00806B07" w14:paraId="73453B54" w14:textId="77777777">
            <w:pPr>
              <w:pStyle w:val="nrpsTableheader"/>
              <w:rPr>
                <w:rFonts w:asciiTheme="minorHAnsi" w:hAnsiTheme="minorHAnsi" w:cstheme="minorHAnsi"/>
                <w:b w:val="0"/>
                <w:bCs/>
                <w:color w:val="auto"/>
                <w:sz w:val="22"/>
                <w:szCs w:val="24"/>
              </w:rPr>
            </w:pPr>
          </w:p>
        </w:tc>
        <w:tc>
          <w:tcPr>
            <w:tcW w:w="2639" w:type="pct"/>
          </w:tcPr>
          <w:p w:rsidRPr="00E5029B" w:rsidR="00806B07" w:rsidRDefault="00806B07" w14:paraId="4201E8CC" w14:textId="77777777">
            <w:pPr>
              <w:pStyle w:val="nrpsTableheader"/>
              <w:rPr>
                <w:rFonts w:asciiTheme="minorHAnsi" w:hAnsiTheme="minorHAnsi" w:cstheme="minorHAnsi"/>
                <w:b w:val="0"/>
                <w:bCs/>
                <w:color w:val="auto"/>
                <w:sz w:val="22"/>
                <w:szCs w:val="24"/>
              </w:rPr>
            </w:pPr>
          </w:p>
        </w:tc>
      </w:tr>
    </w:tbl>
    <w:p w:rsidR="00806B07" w:rsidRDefault="00806B07" w14:paraId="28E552AA" w14:textId="719AD6EC">
      <w:pPr>
        <w:spacing w:after="0" w:line="240" w:lineRule="auto"/>
        <w:rPr>
          <w:rFonts w:eastAsia="Times New Roman" w:asciiTheme="minorHAnsi" w:hAnsiTheme="minorHAnsi" w:cstheme="minorHAnsi"/>
          <w:b/>
          <w:sz w:val="36"/>
          <w:szCs w:val="20"/>
        </w:rPr>
      </w:pPr>
    </w:p>
    <w:p w:rsidRPr="00E5029B" w:rsidR="00762987" w:rsidP="00164AA3" w:rsidRDefault="00762987" w14:paraId="2D2BCDD7" w14:textId="20D66249">
      <w:pPr>
        <w:pStyle w:val="nrpsHeading1"/>
        <w:spacing w:before="200"/>
        <w:rPr>
          <w:rFonts w:asciiTheme="minorHAnsi" w:hAnsiTheme="minorHAnsi" w:cstheme="minorHAnsi"/>
          <w:sz w:val="36"/>
          <w:szCs w:val="20"/>
        </w:rPr>
      </w:pPr>
      <w:r w:rsidRPr="00E5029B">
        <w:rPr>
          <w:rFonts w:asciiTheme="minorHAnsi" w:hAnsiTheme="minorHAnsi" w:cstheme="minorHAnsi"/>
          <w:sz w:val="36"/>
          <w:szCs w:val="20"/>
        </w:rPr>
        <w:t xml:space="preserve">Abstract </w:t>
      </w:r>
    </w:p>
    <w:p w:rsidR="00762987" w:rsidP="00762987" w:rsidRDefault="00762987" w14:paraId="048473B8" w14:textId="73B3073F">
      <w:pPr>
        <w:pStyle w:val="nrpsNormal"/>
        <w:rPr>
          <w:rFonts w:asciiTheme="minorHAnsi" w:hAnsiTheme="minorHAnsi" w:cstheme="minorHAnsi"/>
        </w:rPr>
      </w:pPr>
      <w:r w:rsidRPr="00E5029B">
        <w:rPr>
          <w:rFonts w:asciiTheme="minorHAnsi" w:hAnsiTheme="minorHAnsi" w:cstheme="minorHAnsi"/>
        </w:rPr>
        <w:t>(Include what, why, where, when, and how.)</w:t>
      </w:r>
    </w:p>
    <w:p w:rsidRPr="001C368B" w:rsidR="00FF665E" w:rsidRDefault="00FF665E" w14:paraId="70290782" w14:textId="0372C71D">
      <w:pPr>
        <w:spacing w:after="0" w:line="240" w:lineRule="auto"/>
        <w:rPr>
          <w:rFonts w:eastAsia="Times New Roman" w:asciiTheme="minorHAnsi" w:hAnsiTheme="minorHAnsi" w:cstheme="minorHAnsi"/>
          <w:szCs w:val="23"/>
        </w:rPr>
      </w:pPr>
    </w:p>
    <w:tbl>
      <w:tblPr>
        <w:tblStyle w:val="TableGrid"/>
        <w:tblW w:w="25900" w:type="dxa"/>
        <w:tblLook w:val="04A0" w:firstRow="1" w:lastRow="0" w:firstColumn="1" w:lastColumn="0" w:noHBand="0" w:noVBand="1"/>
      </w:tblPr>
      <w:tblGrid>
        <w:gridCol w:w="12950"/>
        <w:gridCol w:w="12950"/>
      </w:tblGrid>
      <w:tr w:rsidR="00131A38" w:rsidTr="00131A38" w14:paraId="72B866F1" w14:textId="77777777">
        <w:trPr>
          <w:trHeight w:val="3050"/>
        </w:trPr>
        <w:tc>
          <w:tcPr>
            <w:tcW w:w="12950" w:type="dxa"/>
          </w:tcPr>
          <w:p w:rsidRPr="00061A78" w:rsidR="00131A38" w:rsidP="00061A78" w:rsidRDefault="00131A38" w14:paraId="3E3D4461" w14:textId="4579A6C3">
            <w:pPr>
              <w:spacing w:after="0" w:line="240" w:lineRule="auto"/>
              <w:rPr>
                <w:rFonts w:eastAsia="Times New Roman" w:asciiTheme="minorHAnsi" w:hAnsiTheme="minorHAnsi"/>
              </w:rPr>
            </w:pPr>
            <w:r w:rsidRPr="2EB25C3E">
              <w:rPr>
                <w:rFonts w:eastAsia="Times New Roman" w:asciiTheme="minorHAnsi" w:hAnsiTheme="minorHAnsi"/>
              </w:rPr>
              <w:t xml:space="preserve">This monitoring dataset consists of </w:t>
            </w:r>
            <w:r>
              <w:rPr>
                <w:rFonts w:eastAsia="Times New Roman" w:asciiTheme="minorHAnsi" w:hAnsiTheme="minorHAnsi"/>
              </w:rPr>
              <w:t>aquatic invertebrate</w:t>
            </w:r>
            <w:r w:rsidRPr="2EB25C3E">
              <w:rPr>
                <w:rFonts w:eastAsia="Times New Roman" w:asciiTheme="minorHAnsi" w:hAnsiTheme="minorHAnsi"/>
              </w:rPr>
              <w:t xml:space="preserve"> community data for Buffalo National River, Ozark National Scenic Riverways and multiple </w:t>
            </w:r>
            <w:del w:author="Dodd, Hope R" w:date="2024-11-06T10:50:00Z" w:id="8">
              <w:r w:rsidRPr="2EB25C3E" w:rsidDel="00B220BB">
                <w:rPr>
                  <w:rFonts w:eastAsia="Times New Roman" w:asciiTheme="minorHAnsi" w:hAnsiTheme="minorHAnsi"/>
                </w:rPr>
                <w:delText xml:space="preserve">prairie </w:delText>
              </w:r>
            </w:del>
            <w:ins w:author="Dodd, Hope R" w:date="2024-11-06T10:50:00Z" w:id="9">
              <w:r w:rsidR="00B220BB">
                <w:rPr>
                  <w:rFonts w:eastAsia="Times New Roman" w:asciiTheme="minorHAnsi" w:hAnsiTheme="minorHAnsi"/>
                </w:rPr>
                <w:t xml:space="preserve">small </w:t>
              </w:r>
            </w:ins>
            <w:r w:rsidRPr="2EB25C3E">
              <w:rPr>
                <w:rFonts w:eastAsia="Times New Roman" w:asciiTheme="minorHAnsi" w:hAnsiTheme="minorHAnsi"/>
              </w:rPr>
              <w:t xml:space="preserve">stream park units throughout the Midwest. The dataset includes </w:t>
            </w:r>
            <w:r>
              <w:rPr>
                <w:rFonts w:eastAsia="Times New Roman" w:asciiTheme="minorHAnsi" w:hAnsiTheme="minorHAnsi"/>
              </w:rPr>
              <w:t>invertebrate</w:t>
            </w:r>
            <w:r w:rsidRPr="2EB25C3E">
              <w:rPr>
                <w:rFonts w:eastAsia="Times New Roman" w:asciiTheme="minorHAnsi" w:hAnsiTheme="minorHAnsi"/>
              </w:rPr>
              <w:t xml:space="preserve"> counts, site conditions, water quality and habitat measures, and stream discharge data for </w:t>
            </w:r>
            <w:r w:rsidR="008D3F29">
              <w:rPr>
                <w:rFonts w:eastAsia="Times New Roman" w:asciiTheme="minorHAnsi" w:hAnsiTheme="minorHAnsi"/>
              </w:rPr>
              <w:t xml:space="preserve">aquatic </w:t>
            </w:r>
            <w:r>
              <w:rPr>
                <w:rFonts w:eastAsia="Times New Roman" w:asciiTheme="minorHAnsi" w:hAnsiTheme="minorHAnsi"/>
              </w:rPr>
              <w:t>invertebrate</w:t>
            </w:r>
            <w:r w:rsidRPr="2EB25C3E">
              <w:rPr>
                <w:rFonts w:eastAsia="Times New Roman" w:asciiTheme="minorHAnsi" w:hAnsiTheme="minorHAnsi"/>
              </w:rPr>
              <w:t xml:space="preserve"> communities in Heartland Inventory and Monitoring Network Parks.  The dataset includes approximately </w:t>
            </w:r>
            <w:r>
              <w:rPr>
                <w:rFonts w:eastAsia="Times New Roman" w:asciiTheme="minorHAnsi" w:hAnsiTheme="minorHAnsi"/>
              </w:rPr>
              <w:t>82,000</w:t>
            </w:r>
            <w:r w:rsidRPr="2EB25C3E">
              <w:rPr>
                <w:rFonts w:eastAsia="Times New Roman" w:asciiTheme="minorHAnsi" w:hAnsiTheme="minorHAnsi"/>
              </w:rPr>
              <w:t xml:space="preserve"> individual observations covering </w:t>
            </w:r>
            <w:r w:rsidR="008D3F29">
              <w:rPr>
                <w:rFonts w:eastAsia="Times New Roman" w:asciiTheme="minorHAnsi" w:hAnsiTheme="minorHAnsi"/>
              </w:rPr>
              <w:t>approximately</w:t>
            </w:r>
            <w:r w:rsidRPr="2EB25C3E">
              <w:rPr>
                <w:rFonts w:eastAsia="Times New Roman" w:asciiTheme="minorHAnsi" w:hAnsiTheme="minorHAnsi"/>
              </w:rPr>
              <w:t xml:space="preserve"> </w:t>
            </w:r>
            <w:r w:rsidR="008D3F29">
              <w:rPr>
                <w:rFonts w:eastAsia="Times New Roman" w:asciiTheme="minorHAnsi" w:hAnsiTheme="minorHAnsi"/>
              </w:rPr>
              <w:t>330 taxa of aquatic invertebrates</w:t>
            </w:r>
            <w:r w:rsidRPr="2EB25C3E">
              <w:rPr>
                <w:rFonts w:eastAsia="Times New Roman" w:asciiTheme="minorHAnsi" w:hAnsiTheme="minorHAnsi"/>
              </w:rPr>
              <w:t xml:space="preserve"> observed at 1</w:t>
            </w:r>
            <w:r w:rsidR="008D3F29">
              <w:rPr>
                <w:rFonts w:eastAsia="Times New Roman" w:asciiTheme="minorHAnsi" w:hAnsiTheme="minorHAnsi"/>
              </w:rPr>
              <w:t>1</w:t>
            </w:r>
            <w:r w:rsidRPr="2EB25C3E">
              <w:rPr>
                <w:rFonts w:eastAsia="Times New Roman" w:asciiTheme="minorHAnsi" w:hAnsiTheme="minorHAnsi"/>
              </w:rPr>
              <w:t xml:space="preserve"> NPS park units taken between 200</w:t>
            </w:r>
            <w:r w:rsidR="008D3F29">
              <w:rPr>
                <w:rFonts w:eastAsia="Times New Roman" w:asciiTheme="minorHAnsi" w:hAnsiTheme="minorHAnsi"/>
              </w:rPr>
              <w:t>5</w:t>
            </w:r>
            <w:r w:rsidRPr="2EB25C3E">
              <w:rPr>
                <w:rFonts w:eastAsia="Times New Roman" w:asciiTheme="minorHAnsi" w:hAnsiTheme="minorHAnsi"/>
              </w:rPr>
              <w:t xml:space="preserve"> and 2023. The overall goals of Heartland Inventory and Monitoring Network </w:t>
            </w:r>
            <w:r w:rsidR="008D3F29">
              <w:rPr>
                <w:rFonts w:eastAsia="Times New Roman" w:asciiTheme="minorHAnsi" w:hAnsiTheme="minorHAnsi"/>
              </w:rPr>
              <w:t>aquatic invertebrate</w:t>
            </w:r>
            <w:r w:rsidRPr="2EB25C3E">
              <w:rPr>
                <w:rFonts w:eastAsia="Times New Roman" w:asciiTheme="minorHAnsi" w:hAnsiTheme="minorHAnsi"/>
              </w:rPr>
              <w:t xml:space="preserve"> community program are to monitor temporal changes in </w:t>
            </w:r>
            <w:r w:rsidR="008D3F29">
              <w:rPr>
                <w:rFonts w:eastAsia="Times New Roman" w:asciiTheme="minorHAnsi" w:hAnsiTheme="minorHAnsi"/>
              </w:rPr>
              <w:t>aquatic invertebrate</w:t>
            </w:r>
            <w:r w:rsidRPr="2EB25C3E">
              <w:rPr>
                <w:rFonts w:eastAsia="Times New Roman" w:asciiTheme="minorHAnsi" w:hAnsiTheme="minorHAnsi"/>
              </w:rPr>
              <w:t xml:space="preserve"> communities and relations between </w:t>
            </w:r>
            <w:r w:rsidR="008D3F29">
              <w:rPr>
                <w:rFonts w:eastAsia="Times New Roman" w:asciiTheme="minorHAnsi" w:hAnsiTheme="minorHAnsi"/>
              </w:rPr>
              <w:t>the invertebrate</w:t>
            </w:r>
            <w:r w:rsidRPr="2EB25C3E">
              <w:rPr>
                <w:rFonts w:eastAsia="Times New Roman" w:asciiTheme="minorHAnsi" w:hAnsiTheme="minorHAnsi"/>
              </w:rPr>
              <w:t xml:space="preserve"> communities and environmental factors. This monitoring information can be used by park managers to evaluate the effects of past and future activities and management decisions (either by park managers or others) on </w:t>
            </w:r>
            <w:r w:rsidR="008D3F29">
              <w:rPr>
                <w:rFonts w:eastAsia="Times New Roman" w:asciiTheme="minorHAnsi" w:hAnsiTheme="minorHAnsi"/>
              </w:rPr>
              <w:t>aquatic invertebrate</w:t>
            </w:r>
            <w:r w:rsidRPr="2EB25C3E">
              <w:rPr>
                <w:rFonts w:eastAsia="Times New Roman" w:asciiTheme="minorHAnsi" w:hAnsiTheme="minorHAnsi"/>
              </w:rPr>
              <w:t xml:space="preserve"> communities. The specific objectives for </w:t>
            </w:r>
            <w:r w:rsidR="008D3F29">
              <w:rPr>
                <w:rFonts w:eastAsia="Times New Roman" w:asciiTheme="minorHAnsi" w:hAnsiTheme="minorHAnsi"/>
              </w:rPr>
              <w:t>aquatic invertebrate</w:t>
            </w:r>
            <w:r w:rsidRPr="2EB25C3E">
              <w:rPr>
                <w:rFonts w:eastAsia="Times New Roman" w:asciiTheme="minorHAnsi" w:hAnsiTheme="minorHAnsi"/>
              </w:rPr>
              <w:t xml:space="preserve"> community monitoring are </w:t>
            </w:r>
            <w:r w:rsidRPr="008D3F29" w:rsidR="008D3F29">
              <w:rPr>
                <w:rFonts w:eastAsia="Times New Roman" w:asciiTheme="minorHAnsi" w:hAnsiTheme="minorHAnsi"/>
              </w:rPr>
              <w:t>to assess the natural and anthr</w:t>
            </w:r>
            <w:r w:rsidR="008D3F29">
              <w:rPr>
                <w:rFonts w:eastAsia="Times New Roman" w:asciiTheme="minorHAnsi" w:hAnsiTheme="minorHAnsi"/>
              </w:rPr>
              <w:t>op</w:t>
            </w:r>
            <w:r w:rsidRPr="008D3F29" w:rsidR="008D3F29">
              <w:rPr>
                <w:rFonts w:eastAsia="Times New Roman" w:asciiTheme="minorHAnsi" w:hAnsiTheme="minorHAnsi"/>
              </w:rPr>
              <w:t xml:space="preserve">ogenic processes influencing invertebrate communities, </w:t>
            </w:r>
            <w:r w:rsidR="00061A78">
              <w:rPr>
                <w:rFonts w:eastAsia="Times New Roman" w:asciiTheme="minorHAnsi" w:hAnsiTheme="minorHAnsi"/>
              </w:rPr>
              <w:t xml:space="preserve">and </w:t>
            </w:r>
            <w:r w:rsidRPr="008D3F29" w:rsidR="008D3F29">
              <w:rPr>
                <w:rFonts w:eastAsia="Times New Roman" w:asciiTheme="minorHAnsi" w:hAnsiTheme="minorHAnsi"/>
              </w:rPr>
              <w:t xml:space="preserve">to incorporate the spatial relationship of benthic invertebrates with their local habitat, including </w:t>
            </w:r>
            <w:r w:rsidR="00E22A3B">
              <w:rPr>
                <w:rFonts w:eastAsia="Times New Roman" w:asciiTheme="minorHAnsi" w:hAnsiTheme="minorHAnsi"/>
              </w:rPr>
              <w:t xml:space="preserve">discharge rates, </w:t>
            </w:r>
            <w:r w:rsidRPr="008D3F29" w:rsidR="008D3F29">
              <w:rPr>
                <w:rFonts w:eastAsia="Times New Roman" w:asciiTheme="minorHAnsi" w:hAnsiTheme="minorHAnsi"/>
              </w:rPr>
              <w:t xml:space="preserve">substrate size and embeddedness and water quality parameters (temperature, dissolved oxygen, pH, specific conductance, and turbidity). </w:t>
            </w:r>
          </w:p>
        </w:tc>
        <w:tc>
          <w:tcPr>
            <w:tcW w:w="12950" w:type="dxa"/>
          </w:tcPr>
          <w:p w:rsidR="00131A38" w:rsidP="00131A38" w:rsidRDefault="00131A38" w14:paraId="0D7F965F" w14:textId="7AF5AEBB">
            <w:pPr>
              <w:spacing w:after="0" w:line="240" w:lineRule="auto"/>
              <w:rPr>
                <w:rFonts w:eastAsia="Times New Roman" w:asciiTheme="minorHAnsi" w:hAnsiTheme="minorHAnsi" w:cstheme="minorHAnsi"/>
                <w:bCs/>
                <w:szCs w:val="23"/>
              </w:rPr>
            </w:pPr>
          </w:p>
        </w:tc>
      </w:tr>
    </w:tbl>
    <w:p w:rsidRPr="001C368B" w:rsidR="001C368B" w:rsidRDefault="001C368B" w14:paraId="1D62D9E5" w14:textId="77777777">
      <w:pPr>
        <w:spacing w:after="0" w:line="240" w:lineRule="auto"/>
        <w:rPr>
          <w:rFonts w:eastAsia="Times New Roman" w:asciiTheme="minorHAnsi" w:hAnsiTheme="minorHAnsi" w:cstheme="minorHAnsi"/>
          <w:bCs/>
          <w:szCs w:val="23"/>
        </w:rPr>
      </w:pPr>
    </w:p>
    <w:p w:rsidR="00806B07" w:rsidRDefault="00806B07" w14:paraId="6C86AE4D"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59405F" w:rsidP="0059405F" w:rsidRDefault="0059405F" w14:paraId="63CD7ADF" w14:textId="1A6A0406">
      <w:pPr>
        <w:pStyle w:val="nrpsHeading1"/>
        <w:rPr>
          <w:rFonts w:asciiTheme="minorHAnsi" w:hAnsiTheme="minorHAnsi" w:cstheme="minorHAnsi"/>
          <w:sz w:val="36"/>
          <w:szCs w:val="20"/>
        </w:rPr>
      </w:pPr>
      <w:r w:rsidRPr="00E5029B">
        <w:rPr>
          <w:rFonts w:asciiTheme="minorHAnsi" w:hAnsiTheme="minorHAnsi" w:cstheme="minorHAnsi"/>
          <w:sz w:val="36"/>
          <w:szCs w:val="20"/>
        </w:rPr>
        <w:t>Methods</w:t>
      </w:r>
    </w:p>
    <w:p w:rsidR="00F47252" w:rsidP="00F47252" w:rsidRDefault="0059405F" w14:paraId="4BA4BBD3" w14:textId="7F61B698">
      <w:pPr>
        <w:pStyle w:val="nrpsNormal"/>
        <w:rPr>
          <w:rFonts w:asciiTheme="minorHAnsi" w:hAnsiTheme="minorHAnsi" w:cstheme="minorHAnsi"/>
        </w:rPr>
      </w:pPr>
      <w:r w:rsidRPr="00E5029B">
        <w:rPr>
          <w:rFonts w:asciiTheme="minorHAnsi" w:hAnsiTheme="minorHAnsi" w:cstheme="minorHAnsi"/>
        </w:rPr>
        <w:t>(</w:t>
      </w:r>
      <w:r w:rsidRPr="00E5029B" w:rsidR="00E63405">
        <w:rPr>
          <w:rFonts w:asciiTheme="minorHAnsi" w:hAnsiTheme="minorHAnsi" w:cstheme="minorHAnsi"/>
        </w:rPr>
        <w:t xml:space="preserve">Describes the data creation methods. Includes enough detail for future users to correctly use the data. </w:t>
      </w:r>
      <w:r w:rsidRPr="00E5029B" w:rsidR="00F47252">
        <w:rPr>
          <w:rFonts w:asciiTheme="minorHAnsi" w:hAnsiTheme="minorHAnsi" w:cstheme="minorHAnsi"/>
        </w:rPr>
        <w:t xml:space="preserve">Be specific about the study design and field and lab methods for collecting and processing the data. </w:t>
      </w:r>
      <w:r w:rsidRPr="00E5029B" w:rsidR="00E31D05">
        <w:rPr>
          <w:rFonts w:asciiTheme="minorHAnsi" w:hAnsiTheme="minorHAnsi" w:cstheme="minorHAnsi"/>
        </w:rPr>
        <w:t>Protocol</w:t>
      </w:r>
      <w:r w:rsidRPr="00E5029B" w:rsidR="00F47252">
        <w:rPr>
          <w:rFonts w:asciiTheme="minorHAnsi" w:hAnsiTheme="minorHAnsi" w:cstheme="minorHAnsi"/>
        </w:rPr>
        <w:t xml:space="preserve"> c</w:t>
      </w:r>
      <w:r w:rsidRPr="00E5029B" w:rsidR="00E31D05">
        <w:rPr>
          <w:rFonts w:asciiTheme="minorHAnsi" w:hAnsiTheme="minorHAnsi" w:cstheme="minorHAnsi"/>
        </w:rPr>
        <w:t>an be cited</w:t>
      </w:r>
      <w:r w:rsidRPr="00E5029B" w:rsidR="00F47252">
        <w:rPr>
          <w:rFonts w:asciiTheme="minorHAnsi" w:hAnsiTheme="minorHAnsi" w:cstheme="minorHAnsi"/>
        </w:rPr>
        <w:t>.</w:t>
      </w:r>
      <w:r w:rsidRPr="00E5029B" w:rsidR="00B72EB4">
        <w:rPr>
          <w:rFonts w:asciiTheme="minorHAnsi" w:hAnsiTheme="minorHAnsi" w:eastAsiaTheme="minorHAnsi" w:cstheme="minorHAnsi"/>
          <w:color w:val="1D1F21"/>
          <w:sz w:val="27"/>
          <w:szCs w:val="27"/>
          <w:shd w:val="clear" w:color="auto" w:fill="FFFFFF"/>
        </w:rPr>
        <w:t xml:space="preserve"> </w:t>
      </w:r>
      <w:r w:rsidRPr="00E5029B" w:rsidR="00B72EB4">
        <w:rPr>
          <w:rFonts w:asciiTheme="minorHAnsi" w:hAnsiTheme="minorHAnsi" w:cstheme="minorHAnsi"/>
        </w:rPr>
        <w:t>It may</w:t>
      </w:r>
      <w:r w:rsidRPr="00E5029B" w:rsidR="00E31D05">
        <w:rPr>
          <w:rFonts w:asciiTheme="minorHAnsi" w:hAnsiTheme="minorHAnsi" w:cstheme="minorHAnsi"/>
        </w:rPr>
        <w:t xml:space="preserve"> also</w:t>
      </w:r>
      <w:r w:rsidRPr="00E5029B" w:rsidR="00B72EB4">
        <w:rPr>
          <w:rFonts w:asciiTheme="minorHAnsi" w:hAnsiTheme="minorHAnsi" w:cstheme="minorHAnsi"/>
        </w:rPr>
        <w:t xml:space="preserve"> be appropriate to cite the datasets that were ingested to generate the data package, software (e.g. R), packages (e.g. </w:t>
      </w:r>
      <w:proofErr w:type="spellStart"/>
      <w:r w:rsidRPr="00E5029B" w:rsidR="00B72EB4">
        <w:rPr>
          <w:rFonts w:asciiTheme="minorHAnsi" w:hAnsiTheme="minorHAnsi" w:cstheme="minorHAnsi"/>
        </w:rPr>
        <w:t>dplyr</w:t>
      </w:r>
      <w:proofErr w:type="spellEnd"/>
      <w:r w:rsidRPr="00E5029B" w:rsidR="00B72EB4">
        <w:rPr>
          <w:rFonts w:asciiTheme="minorHAnsi" w:hAnsiTheme="minorHAnsi" w:cstheme="minorHAnsi"/>
        </w:rPr>
        <w:t>, ggplot2) or custom scripts.</w:t>
      </w:r>
      <w:r w:rsidRPr="00E5029B" w:rsidR="00F47252">
        <w:rPr>
          <w:rFonts w:asciiTheme="minorHAnsi" w:hAnsiTheme="minorHAnsi" w:cstheme="minorHAnsi"/>
        </w:rPr>
        <w:t>)</w:t>
      </w:r>
    </w:p>
    <w:tbl>
      <w:tblPr>
        <w:tblStyle w:val="TableGrid"/>
        <w:tblW w:w="0" w:type="auto"/>
        <w:tblLook w:val="04A0" w:firstRow="1" w:lastRow="0" w:firstColumn="1" w:lastColumn="0" w:noHBand="0" w:noVBand="1"/>
      </w:tblPr>
      <w:tblGrid>
        <w:gridCol w:w="12950"/>
      </w:tblGrid>
      <w:tr w:rsidR="00806B07" w:rsidTr="00806B07" w14:paraId="4AED14EF" w14:textId="77777777">
        <w:trPr>
          <w:trHeight w:val="3347"/>
        </w:trPr>
        <w:tc>
          <w:tcPr>
            <w:tcW w:w="12950" w:type="dxa"/>
          </w:tcPr>
          <w:p w:rsidRPr="00033DA7" w:rsidR="00806B07" w:rsidP="000936CE" w:rsidRDefault="000936CE" w14:paraId="331F181E" w14:textId="5B8C32C9">
            <w:pPr>
              <w:pStyle w:val="nrpsNormal"/>
              <w:rPr>
                <w:rFonts w:asciiTheme="minorHAnsi" w:hAnsiTheme="minorHAnsi" w:cstheme="minorHAnsi"/>
              </w:rPr>
            </w:pPr>
            <w:r w:rsidRPr="00033DA7">
              <w:rPr>
                <w:rFonts w:asciiTheme="minorHAnsi" w:hAnsiTheme="minorHAnsi" w:cstheme="minorHAnsi"/>
              </w:rPr>
              <w:t>Aquatic</w:t>
            </w:r>
            <w:r w:rsidRPr="00033DA7" w:rsidR="005719B9">
              <w:rPr>
                <w:rFonts w:asciiTheme="minorHAnsi" w:hAnsiTheme="minorHAnsi" w:cstheme="minorHAnsi"/>
              </w:rPr>
              <w:t xml:space="preserve"> invertebrate samples, associated habitat</w:t>
            </w:r>
            <w:r w:rsidR="000D2CDA">
              <w:rPr>
                <w:rFonts w:asciiTheme="minorHAnsi" w:hAnsiTheme="minorHAnsi" w:cstheme="minorHAnsi"/>
              </w:rPr>
              <w:t xml:space="preserve">, </w:t>
            </w:r>
            <w:r w:rsidRPr="00033DA7" w:rsidR="005719B9">
              <w:rPr>
                <w:rFonts w:asciiTheme="minorHAnsi" w:hAnsiTheme="minorHAnsi" w:cstheme="minorHAnsi"/>
              </w:rPr>
              <w:t xml:space="preserve">water quality data </w:t>
            </w:r>
            <w:r w:rsidR="000D2CDA">
              <w:rPr>
                <w:rFonts w:asciiTheme="minorHAnsi" w:hAnsiTheme="minorHAnsi" w:cstheme="minorHAnsi"/>
              </w:rPr>
              <w:t xml:space="preserve">and water discharge rates </w:t>
            </w:r>
            <w:r w:rsidRPr="00033DA7" w:rsidR="005719B9">
              <w:rPr>
                <w:rFonts w:asciiTheme="minorHAnsi" w:hAnsiTheme="minorHAnsi" w:cstheme="minorHAnsi"/>
              </w:rPr>
              <w:t>were</w:t>
            </w:r>
            <w:r w:rsidRPr="00033DA7">
              <w:rPr>
                <w:rFonts w:asciiTheme="minorHAnsi" w:hAnsiTheme="minorHAnsi" w:cstheme="minorHAnsi"/>
              </w:rPr>
              <w:t xml:space="preserve"> collected in 2 large river parks, Buffalo National River and Ozark Scenic Riverways and at multiple small stream parks. Procedures for collecting aquatic invertebrate samples and documenting habitat data involved selecting</w:t>
            </w:r>
            <w:ins w:author="Dodd, Hope R" w:date="2024-11-06T10:50:00Z" w:id="10">
              <w:r w:rsidR="00B220BB">
                <w:rPr>
                  <w:rFonts w:asciiTheme="minorHAnsi" w:hAnsiTheme="minorHAnsi" w:cstheme="minorHAnsi"/>
                </w:rPr>
                <w:t xml:space="preserve"> random reaches to sample and th</w:t>
              </w:r>
            </w:ins>
            <w:ins w:author="Dodd, Hope R" w:date="2024-11-06T10:51:00Z" w:id="11">
              <w:r w:rsidR="00B220BB">
                <w:rPr>
                  <w:rFonts w:asciiTheme="minorHAnsi" w:hAnsiTheme="minorHAnsi" w:cstheme="minorHAnsi"/>
                </w:rPr>
                <w:t>ree consecutive</w:t>
              </w:r>
            </w:ins>
            <w:r w:rsidRPr="00033DA7">
              <w:rPr>
                <w:rFonts w:asciiTheme="minorHAnsi" w:hAnsiTheme="minorHAnsi" w:cstheme="minorHAnsi"/>
              </w:rPr>
              <w:t xml:space="preserve"> riffles to sample</w:t>
            </w:r>
            <w:ins w:author="Dodd, Hope R" w:date="2024-11-06T10:51:00Z" w:id="12">
              <w:r w:rsidR="00B220BB">
                <w:rPr>
                  <w:rFonts w:asciiTheme="minorHAnsi" w:hAnsiTheme="minorHAnsi" w:cstheme="minorHAnsi"/>
                </w:rPr>
                <w:t xml:space="preserve"> within each reach</w:t>
              </w:r>
            </w:ins>
            <w:r w:rsidRPr="00033DA7">
              <w:rPr>
                <w:rFonts w:asciiTheme="minorHAnsi" w:hAnsiTheme="minorHAnsi" w:cstheme="minorHAnsi"/>
              </w:rPr>
              <w:t xml:space="preserve">, collecting </w:t>
            </w:r>
            <w:r w:rsidR="00033DA7">
              <w:rPr>
                <w:rFonts w:asciiTheme="minorHAnsi" w:hAnsiTheme="minorHAnsi" w:cstheme="minorHAnsi"/>
              </w:rPr>
              <w:t>invertebrate</w:t>
            </w:r>
            <w:r w:rsidRPr="00033DA7">
              <w:rPr>
                <w:rFonts w:asciiTheme="minorHAnsi" w:hAnsiTheme="minorHAnsi" w:cstheme="minorHAnsi"/>
              </w:rPr>
              <w:t xml:space="preserve"> samples, taking habitat measures, </w:t>
            </w:r>
            <w:r w:rsidRPr="00033DA7" w:rsidR="00D32724">
              <w:rPr>
                <w:rFonts w:asciiTheme="minorHAnsi" w:hAnsiTheme="minorHAnsi" w:cstheme="minorHAnsi"/>
              </w:rPr>
              <w:t xml:space="preserve">and </w:t>
            </w:r>
            <w:r w:rsidRPr="00033DA7">
              <w:rPr>
                <w:rFonts w:asciiTheme="minorHAnsi" w:hAnsiTheme="minorHAnsi" w:cstheme="minorHAnsi"/>
              </w:rPr>
              <w:t xml:space="preserve">measuring water quality </w:t>
            </w:r>
            <w:r w:rsidR="000D2CDA">
              <w:rPr>
                <w:rFonts w:asciiTheme="minorHAnsi" w:hAnsiTheme="minorHAnsi" w:cstheme="minorHAnsi"/>
              </w:rPr>
              <w:t xml:space="preserve">and water discharge </w:t>
            </w:r>
            <w:r w:rsidRPr="00033DA7">
              <w:rPr>
                <w:rFonts w:asciiTheme="minorHAnsi" w:hAnsiTheme="minorHAnsi" w:cstheme="minorHAnsi"/>
              </w:rPr>
              <w:t>variables.</w:t>
            </w:r>
            <w:r w:rsidRPr="00033DA7" w:rsidR="00D32724">
              <w:rPr>
                <w:rFonts w:asciiTheme="minorHAnsi" w:hAnsiTheme="minorHAnsi" w:cstheme="minorHAnsi"/>
              </w:rPr>
              <w:t xml:space="preserve"> Invertebrate samples were collected using a Slack Surber sampler (rectangular benthic net) at three sample sites in each riffle. Habitat measurements included </w:t>
            </w:r>
            <w:ins w:author="Dodd, Hope R" w:date="2024-11-06T10:51:00Z" w:id="13">
              <w:r w:rsidR="00B220BB">
                <w:rPr>
                  <w:rFonts w:asciiTheme="minorHAnsi" w:hAnsiTheme="minorHAnsi" w:cstheme="minorHAnsi"/>
                </w:rPr>
                <w:t>depth, vel</w:t>
              </w:r>
            </w:ins>
            <w:ins w:author="Dodd, Hope R" w:date="2024-11-06T10:52:00Z" w:id="14">
              <w:r w:rsidR="00B220BB">
                <w:rPr>
                  <w:rFonts w:asciiTheme="minorHAnsi" w:hAnsiTheme="minorHAnsi" w:cstheme="minorHAnsi"/>
                </w:rPr>
                <w:t xml:space="preserve">ocity, </w:t>
              </w:r>
            </w:ins>
            <w:r w:rsidRPr="00033DA7" w:rsidR="00D32724">
              <w:rPr>
                <w:rFonts w:asciiTheme="minorHAnsi" w:hAnsiTheme="minorHAnsi" w:cstheme="minorHAnsi"/>
              </w:rPr>
              <w:t>percent embeddedness of substrate, percent vegetation, percent periphyton, and percent filamentous algae.  Dominant substrate size was measured and categorized using the Wentworth scale. Water quality measures included temperature, specific conductance, pH, and dissolved oxygen.</w:t>
            </w:r>
            <w:r w:rsidRPr="00033DA7" w:rsidR="00033DA7">
              <w:rPr>
                <w:rFonts w:asciiTheme="minorHAnsi" w:hAnsiTheme="minorHAnsi" w:cstheme="minorHAnsi"/>
              </w:rPr>
              <w:t xml:space="preserve"> </w:t>
            </w:r>
            <w:r w:rsidR="000D2CDA">
              <w:rPr>
                <w:rFonts w:asciiTheme="minorHAnsi" w:hAnsiTheme="minorHAnsi" w:cstheme="minorHAnsi"/>
              </w:rPr>
              <w:t xml:space="preserve">Water discharge rates also included distance from bank, depth, and velocity. </w:t>
            </w:r>
            <w:r w:rsidRPr="00033DA7" w:rsidR="00033DA7">
              <w:rPr>
                <w:rFonts w:asciiTheme="minorHAnsi" w:hAnsiTheme="minorHAnsi" w:cstheme="minorHAnsi"/>
              </w:rPr>
              <w:t>Complete methods for of aquatic invertebrate community</w:t>
            </w:r>
            <w:r w:rsidR="00FB148B">
              <w:rPr>
                <w:rFonts w:asciiTheme="minorHAnsi" w:hAnsiTheme="minorHAnsi" w:cstheme="minorHAnsi"/>
              </w:rPr>
              <w:t xml:space="preserve"> monitoring</w:t>
            </w:r>
            <w:r w:rsidR="00033DA7">
              <w:rPr>
                <w:rFonts w:asciiTheme="minorHAnsi" w:hAnsiTheme="minorHAnsi" w:cstheme="minorHAnsi"/>
              </w:rPr>
              <w:t xml:space="preserve"> in large rivers are given in </w:t>
            </w:r>
            <w:r w:rsidRPr="00033DA7" w:rsidR="00033DA7">
              <w:rPr>
                <w:rFonts w:asciiTheme="minorHAnsi" w:hAnsiTheme="minorHAnsi" w:cstheme="minorHAnsi"/>
              </w:rPr>
              <w:t>Bowles DE and Others. 2020</w:t>
            </w:r>
            <w:r w:rsidR="00033DA7">
              <w:rPr>
                <w:rFonts w:asciiTheme="minorHAnsi" w:hAnsiTheme="minorHAnsi" w:cstheme="minorHAnsi"/>
              </w:rPr>
              <w:t xml:space="preserve">. </w:t>
            </w:r>
            <w:r w:rsidRPr="00033DA7" w:rsidR="00033DA7">
              <w:rPr>
                <w:rFonts w:asciiTheme="minorHAnsi" w:hAnsiTheme="minorHAnsi" w:cstheme="minorHAnsi"/>
              </w:rPr>
              <w:t>https://doi.org/10.36967/nrr-2282172</w:t>
            </w:r>
            <w:r w:rsidR="00033DA7">
              <w:rPr>
                <w:rFonts w:asciiTheme="minorHAnsi" w:hAnsiTheme="minorHAnsi" w:cstheme="minorHAnsi"/>
              </w:rPr>
              <w:t xml:space="preserve">; and for small streams, in </w:t>
            </w:r>
            <w:r w:rsidRPr="00033DA7" w:rsidR="00033DA7">
              <w:rPr>
                <w:rFonts w:asciiTheme="minorHAnsi" w:hAnsiTheme="minorHAnsi" w:cstheme="minorHAnsi"/>
              </w:rPr>
              <w:t>Bowles DE and Others. 2021</w:t>
            </w:r>
            <w:r w:rsidR="00033DA7">
              <w:rPr>
                <w:rFonts w:asciiTheme="minorHAnsi" w:hAnsiTheme="minorHAnsi" w:cstheme="minorHAnsi"/>
              </w:rPr>
              <w:t>.</w:t>
            </w:r>
            <w:r w:rsidRPr="00033DA7" w:rsidR="00033DA7">
              <w:rPr>
                <w:rFonts w:asciiTheme="minorHAnsi" w:hAnsiTheme="minorHAnsi" w:cstheme="minorHAnsi"/>
              </w:rPr>
              <w:t xml:space="preserve"> https://doi.org/10.36967/nrr-2284622</w:t>
            </w:r>
          </w:p>
        </w:tc>
      </w:tr>
    </w:tbl>
    <w:p w:rsidR="001C368B" w:rsidP="00F47252" w:rsidRDefault="001C368B" w14:paraId="256CCE93" w14:textId="77777777">
      <w:pPr>
        <w:pStyle w:val="nrpsNormal"/>
        <w:rPr>
          <w:rFonts w:asciiTheme="minorHAnsi" w:hAnsiTheme="minorHAnsi" w:cstheme="minorHAnsi"/>
        </w:rPr>
      </w:pPr>
    </w:p>
    <w:p w:rsidR="00804B5A" w:rsidP="1B617FD5" w:rsidRDefault="00C93FAB" w14:paraId="6DC8CB9F" w14:textId="6BD90339">
      <w:pPr>
        <w:pStyle w:val="nrpsHeading1"/>
        <w:rPr>
          <w:rFonts w:asciiTheme="minorHAnsi" w:hAnsiTheme="minorHAnsi" w:cstheme="minorBidi"/>
          <w:sz w:val="36"/>
          <w:szCs w:val="36"/>
        </w:rPr>
      </w:pPr>
      <w:commentRangeStart w:id="15"/>
      <w:r w:rsidRPr="1B617FD5">
        <w:rPr>
          <w:rFonts w:asciiTheme="minorHAnsi" w:hAnsiTheme="minorHAnsi" w:cstheme="minorBidi"/>
          <w:sz w:val="36"/>
          <w:szCs w:val="36"/>
        </w:rPr>
        <w:t>Creators</w:t>
      </w:r>
      <w:commentRangeEnd w:id="15"/>
      <w:r>
        <w:rPr>
          <w:rStyle w:val="CommentReference"/>
        </w:rPr>
        <w:commentReference w:id="15"/>
      </w:r>
    </w:p>
    <w:p w:rsidRPr="003D53EC" w:rsidR="003D53EC" w:rsidP="003D53EC" w:rsidRDefault="003D53EC" w14:paraId="06C60B17" w14:textId="76A42A86">
      <w:pPr>
        <w:pStyle w:val="nrpsNormal"/>
      </w:pPr>
      <w:r w:rsidRPr="00E5029B">
        <w:rPr>
          <w:rFonts w:asciiTheme="minorHAnsi" w:hAnsiTheme="minorHAnsi" w:cstheme="minorHAnsi"/>
          <w:b/>
          <w:bCs/>
        </w:rPr>
        <w:t xml:space="preserve">(These are the people who will show up as authors in the dataset citation. </w:t>
      </w:r>
      <w:r w:rsidRPr="00E5029B">
        <w:rPr>
          <w:rFonts w:asciiTheme="minorHAnsi" w:hAnsiTheme="minorHAnsi" w:cstheme="minorHAnsi"/>
        </w:rPr>
        <w:t>These are the individuals who have provided intellectual or other significant contributions to the creation of this dataset, much like the authors of a research paper. Valid EML requires at least one person with a </w:t>
      </w:r>
      <w:r w:rsidRPr="00E5029B">
        <w:rPr>
          <w:rFonts w:asciiTheme="minorHAnsi" w:hAnsiTheme="minorHAnsi" w:cstheme="minorHAnsi"/>
          <w:b/>
          <w:bCs/>
        </w:rPr>
        <w:t>creator</w:t>
      </w:r>
      <w:r w:rsidRPr="00E5029B">
        <w:rPr>
          <w:rFonts w:asciiTheme="minorHAnsi" w:hAnsiTheme="minorHAnsi" w:cstheme="minorHAnsi"/>
        </w:rPr>
        <w:t> role.)</w:t>
      </w:r>
    </w:p>
    <w:tbl>
      <w:tblPr>
        <w:tblStyle w:val="NPS1"/>
        <w:tblW w:w="12960" w:type="dxa"/>
        <w:tblLayout w:type="fixed"/>
        <w:tblLook w:val="0020" w:firstRow="1" w:lastRow="0" w:firstColumn="0" w:lastColumn="0" w:noHBand="0" w:noVBand="0"/>
      </w:tblPr>
      <w:tblGrid>
        <w:gridCol w:w="1260"/>
        <w:gridCol w:w="945"/>
        <w:gridCol w:w="1485"/>
        <w:gridCol w:w="1684"/>
        <w:gridCol w:w="2631"/>
        <w:gridCol w:w="2975"/>
        <w:gridCol w:w="1980"/>
      </w:tblGrid>
      <w:tr w:rsidRPr="00E5029B" w:rsidR="00BF7E34" w:rsidTr="00FB148B" w14:paraId="3DE6444F" w14:textId="77777777">
        <w:trPr>
          <w:cnfStyle w:val="100000000000" w:firstRow="1" w:lastRow="0" w:firstColumn="0" w:lastColumn="0" w:oddVBand="0" w:evenVBand="0" w:oddHBand="0" w:evenHBand="0" w:firstRowFirstColumn="0" w:firstRowLastColumn="0" w:lastRowFirstColumn="0" w:lastRowLastColumn="0"/>
          <w:trHeight w:val="718"/>
        </w:trPr>
        <w:tc>
          <w:tcPr>
            <w:tcW w:w="1260" w:type="dxa"/>
          </w:tcPr>
          <w:p w:rsidRPr="00E5029B" w:rsidR="00BF7E34" w:rsidP="003D53EC" w:rsidRDefault="00BF7E34" w14:paraId="5BBD4E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945" w:type="dxa"/>
          </w:tcPr>
          <w:p w:rsidRPr="00E5029B" w:rsidR="00BF7E34" w:rsidP="003D53EC" w:rsidRDefault="00BF7E34" w14:paraId="086E407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1485" w:type="dxa"/>
          </w:tcPr>
          <w:p w:rsidRPr="00E5029B" w:rsidR="00BF7E34" w:rsidP="003D53EC" w:rsidRDefault="00BF7E34" w14:paraId="08ACD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1684" w:type="dxa"/>
          </w:tcPr>
          <w:p w:rsidRPr="00E5029B" w:rsidR="00BF7E34" w:rsidP="003D53EC" w:rsidRDefault="00BF7E34" w14:paraId="68E290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2631" w:type="dxa"/>
          </w:tcPr>
          <w:p w:rsidRPr="00E5029B" w:rsidR="00BF7E34" w:rsidP="003D53EC" w:rsidRDefault="00BF7E34" w14:paraId="56DDE607" w14:textId="77777777">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mail address</w:t>
            </w:r>
          </w:p>
        </w:tc>
        <w:tc>
          <w:tcPr>
            <w:tcW w:w="2975" w:type="dxa"/>
          </w:tcPr>
          <w:p w:rsidRPr="00E5029B" w:rsidR="00BF7E34" w:rsidP="003D53EC" w:rsidRDefault="00BF7E34" w14:paraId="19CE7A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1980" w:type="dxa"/>
          </w:tcPr>
          <w:p w:rsidRPr="00E5029B" w:rsidR="00BF7E34" w:rsidP="003D53EC" w:rsidRDefault="00BF7E34" w14:paraId="214DBA0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BF7E34" w:rsidTr="00FB148B" w14:paraId="6F5A7423" w14:textId="77777777">
        <w:trPr>
          <w:trHeight w:val="366"/>
        </w:trPr>
        <w:tc>
          <w:tcPr>
            <w:tcW w:w="1260" w:type="dxa"/>
          </w:tcPr>
          <w:p w:rsidRPr="00E5029B" w:rsidR="00BF7E34" w:rsidP="003D53EC" w:rsidRDefault="00FB148B" w14:paraId="45D75328" w14:textId="229227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David </w:t>
            </w:r>
          </w:p>
        </w:tc>
        <w:tc>
          <w:tcPr>
            <w:tcW w:w="945" w:type="dxa"/>
          </w:tcPr>
          <w:p w:rsidRPr="00E5029B" w:rsidR="00BF7E34" w:rsidP="003D53EC" w:rsidRDefault="00FB148B" w14:paraId="709DF1CE" w14:textId="5302417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 </w:t>
            </w:r>
          </w:p>
        </w:tc>
        <w:tc>
          <w:tcPr>
            <w:tcW w:w="1485" w:type="dxa"/>
          </w:tcPr>
          <w:p w:rsidRPr="00E5029B" w:rsidR="00BF7E34" w:rsidP="003D53EC" w:rsidRDefault="00FB148B" w14:paraId="76526897" w14:textId="326D28A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Bowles</w:t>
            </w:r>
          </w:p>
        </w:tc>
        <w:tc>
          <w:tcPr>
            <w:tcW w:w="1684" w:type="dxa"/>
          </w:tcPr>
          <w:p w:rsidRPr="00E5029B" w:rsidR="00BF7E34" w:rsidP="003D53EC" w:rsidRDefault="00FB148B" w14:paraId="52835354" w14:textId="3D96AE3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BF7E34" w:rsidP="003D53EC" w:rsidRDefault="00FB148B" w14:paraId="13209BB4" w14:textId="43437B7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rsidRPr="00E5029B" w:rsidR="00BF7E34" w:rsidP="003D53EC" w:rsidRDefault="00BF7E34" w14:paraId="6502083A" w14:textId="77777777">
            <w:pPr>
              <w:pStyle w:val="nrpsTableheader"/>
              <w:rPr>
                <w:rFonts w:asciiTheme="minorHAnsi" w:hAnsiTheme="minorHAnsi" w:cstheme="minorHAnsi"/>
                <w:b w:val="0"/>
                <w:bCs/>
                <w:color w:val="auto"/>
                <w:sz w:val="22"/>
                <w:szCs w:val="24"/>
              </w:rPr>
            </w:pPr>
          </w:p>
        </w:tc>
        <w:tc>
          <w:tcPr>
            <w:tcW w:w="1980" w:type="dxa"/>
          </w:tcPr>
          <w:p w:rsidRPr="00E5029B" w:rsidR="00BF7E34" w:rsidP="003D53EC" w:rsidRDefault="00BF7E34" w14:paraId="1A028FFC"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Creator</w:t>
            </w:r>
          </w:p>
        </w:tc>
      </w:tr>
      <w:tr w:rsidRPr="00E5029B" w:rsidR="00BF7E34" w:rsidTr="00FB148B" w14:paraId="71EAB3F6" w14:textId="77777777">
        <w:trPr>
          <w:trHeight w:val="366"/>
        </w:trPr>
        <w:tc>
          <w:tcPr>
            <w:tcW w:w="1260" w:type="dxa"/>
          </w:tcPr>
          <w:p w:rsidRPr="00E5029B" w:rsidR="00BF7E34" w:rsidP="003D53EC" w:rsidRDefault="00FB148B" w14:paraId="7C264864" w14:textId="0F10FEA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w:t>
            </w:r>
          </w:p>
        </w:tc>
        <w:tc>
          <w:tcPr>
            <w:tcW w:w="945" w:type="dxa"/>
          </w:tcPr>
          <w:p w:rsidRPr="00E5029B" w:rsidR="00BF7E34" w:rsidP="003D53EC" w:rsidRDefault="00FB148B" w14:paraId="63B410E6" w14:textId="1A06F2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1485" w:type="dxa"/>
          </w:tcPr>
          <w:p w:rsidRPr="00E5029B" w:rsidR="00BF7E34" w:rsidP="003D53EC" w:rsidRDefault="00FB148B" w14:paraId="0DF9290A" w14:textId="6460104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Dodd</w:t>
            </w:r>
          </w:p>
        </w:tc>
        <w:tc>
          <w:tcPr>
            <w:tcW w:w="1684" w:type="dxa"/>
          </w:tcPr>
          <w:p w:rsidRPr="00E5029B" w:rsidR="00BF7E34" w:rsidP="003D53EC" w:rsidRDefault="00FB148B" w14:paraId="2AA8242C" w14:textId="1F2228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BF7E34" w:rsidP="003D53EC" w:rsidRDefault="00FB148B" w14:paraId="0F808707" w14:textId="3827571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Hope_Dodd@nps.gov</w:t>
            </w:r>
          </w:p>
        </w:tc>
        <w:tc>
          <w:tcPr>
            <w:tcW w:w="2975" w:type="dxa"/>
          </w:tcPr>
          <w:p w:rsidRPr="00E5029B" w:rsidR="00BF7E34" w:rsidP="003D53EC" w:rsidRDefault="00BF7E34" w14:paraId="50C8BF41" w14:textId="77777777">
            <w:pPr>
              <w:pStyle w:val="nrpsTableheader"/>
              <w:rPr>
                <w:rFonts w:asciiTheme="minorHAnsi" w:hAnsiTheme="minorHAnsi" w:cstheme="minorHAnsi"/>
                <w:b w:val="0"/>
                <w:bCs/>
                <w:color w:val="auto"/>
                <w:sz w:val="22"/>
                <w:szCs w:val="24"/>
              </w:rPr>
            </w:pPr>
          </w:p>
        </w:tc>
        <w:tc>
          <w:tcPr>
            <w:tcW w:w="1980" w:type="dxa"/>
          </w:tcPr>
          <w:p w:rsidRPr="00E5029B" w:rsidR="00BF7E34" w:rsidP="003D53EC" w:rsidRDefault="00B220BB" w14:paraId="405E04CB" w14:textId="1B1D1904">
            <w:pPr>
              <w:pStyle w:val="nrpsTableheader"/>
              <w:rPr>
                <w:rFonts w:asciiTheme="minorHAnsi" w:hAnsiTheme="minorHAnsi" w:cstheme="minorHAnsi"/>
                <w:b w:val="0"/>
                <w:bCs/>
                <w:color w:val="auto"/>
                <w:sz w:val="22"/>
                <w:szCs w:val="24"/>
              </w:rPr>
            </w:pPr>
            <w:ins w:author="Dodd, Hope R" w:date="2024-11-06T10:53:00Z" w:id="16">
              <w:r>
                <w:rPr>
                  <w:rFonts w:asciiTheme="minorHAnsi" w:hAnsiTheme="minorHAnsi" w:cstheme="minorHAnsi"/>
                  <w:b w:val="0"/>
                  <w:bCs/>
                  <w:color w:val="auto"/>
                  <w:sz w:val="22"/>
                  <w:szCs w:val="24"/>
                </w:rPr>
                <w:t>Project Lead</w:t>
              </w:r>
            </w:ins>
          </w:p>
        </w:tc>
      </w:tr>
      <w:tr w:rsidRPr="00E5029B" w:rsidR="003D53EC" w:rsidTr="00FB148B" w14:paraId="6C2CC63A" w14:textId="77777777">
        <w:trPr>
          <w:trHeight w:val="366"/>
        </w:trPr>
        <w:tc>
          <w:tcPr>
            <w:tcW w:w="1260" w:type="dxa"/>
          </w:tcPr>
          <w:p w:rsidRPr="00E5029B" w:rsidR="003D53EC" w:rsidP="003D53EC" w:rsidRDefault="00FB148B" w14:paraId="6F69D6A8" w14:textId="0F5A1E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w:t>
            </w:r>
          </w:p>
        </w:tc>
        <w:tc>
          <w:tcPr>
            <w:tcW w:w="945" w:type="dxa"/>
          </w:tcPr>
          <w:p w:rsidRPr="00E5029B" w:rsidR="003D53EC" w:rsidP="003D53EC" w:rsidRDefault="003D53EC" w14:paraId="4A5CCD43" w14:textId="77777777">
            <w:pPr>
              <w:pStyle w:val="nrpsTableheader"/>
              <w:rPr>
                <w:rFonts w:asciiTheme="minorHAnsi" w:hAnsiTheme="minorHAnsi" w:cstheme="minorHAnsi"/>
                <w:b w:val="0"/>
                <w:bCs/>
                <w:color w:val="auto"/>
                <w:sz w:val="22"/>
                <w:szCs w:val="24"/>
              </w:rPr>
            </w:pPr>
          </w:p>
        </w:tc>
        <w:tc>
          <w:tcPr>
            <w:tcW w:w="1485" w:type="dxa"/>
          </w:tcPr>
          <w:p w:rsidRPr="00E5029B" w:rsidR="003D53EC" w:rsidP="003D53EC" w:rsidRDefault="00FB148B" w14:paraId="653B6246" w14:textId="321F39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Cheri</w:t>
            </w:r>
          </w:p>
        </w:tc>
        <w:tc>
          <w:tcPr>
            <w:tcW w:w="1684" w:type="dxa"/>
          </w:tcPr>
          <w:p w:rsidRPr="00E5029B" w:rsidR="003D53EC" w:rsidP="003D53EC" w:rsidRDefault="00FB148B" w14:paraId="3235F697" w14:textId="0C8CEAA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3D53EC" w:rsidP="003D53EC" w:rsidRDefault="00FB148B" w14:paraId="5B41CC8E" w14:textId="0609955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Cameron_Cheri@nps.gov</w:t>
            </w:r>
          </w:p>
        </w:tc>
        <w:tc>
          <w:tcPr>
            <w:tcW w:w="2975" w:type="dxa"/>
          </w:tcPr>
          <w:p w:rsidRPr="00E5029B" w:rsidR="003D53EC" w:rsidP="003D53EC" w:rsidRDefault="003D53EC" w14:paraId="06514B4A"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B220BB" w14:paraId="77C21857" w14:textId="39C44801">
            <w:pPr>
              <w:pStyle w:val="nrpsTableheader"/>
              <w:rPr>
                <w:rFonts w:asciiTheme="minorHAnsi" w:hAnsiTheme="minorHAnsi" w:cstheme="minorHAnsi"/>
                <w:b w:val="0"/>
                <w:bCs/>
                <w:color w:val="auto"/>
                <w:sz w:val="22"/>
                <w:szCs w:val="24"/>
              </w:rPr>
            </w:pPr>
            <w:ins w:author="Dodd, Hope R" w:date="2024-11-06T10:53:00Z" w:id="17">
              <w:r>
                <w:rPr>
                  <w:rFonts w:asciiTheme="minorHAnsi" w:hAnsiTheme="minorHAnsi" w:cstheme="minorHAnsi"/>
                  <w:b w:val="0"/>
                  <w:bCs/>
                  <w:color w:val="auto"/>
                  <w:sz w:val="22"/>
                  <w:szCs w:val="24"/>
                </w:rPr>
                <w:t>Taxonomic Expert</w:t>
              </w:r>
            </w:ins>
            <w:ins w:author="Dodd, Hope R" w:date="2024-11-06T10:54:00Z" w:id="18">
              <w:r>
                <w:rPr>
                  <w:rFonts w:asciiTheme="minorHAnsi" w:hAnsiTheme="minorHAnsi" w:cstheme="minorHAnsi"/>
                  <w:b w:val="0"/>
                  <w:bCs/>
                  <w:color w:val="auto"/>
                  <w:sz w:val="22"/>
                  <w:szCs w:val="24"/>
                </w:rPr>
                <w:t>ise</w:t>
              </w:r>
            </w:ins>
          </w:p>
        </w:tc>
      </w:tr>
      <w:tr w:rsidRPr="00E5029B" w:rsidR="003D53EC" w:rsidTr="00FB148B" w14:paraId="2B10B3FB" w14:textId="77777777">
        <w:trPr>
          <w:trHeight w:val="366"/>
        </w:trPr>
        <w:tc>
          <w:tcPr>
            <w:tcW w:w="1260" w:type="dxa"/>
          </w:tcPr>
          <w:p w:rsidRPr="00E5029B" w:rsidR="003D53EC" w:rsidP="003D53EC" w:rsidRDefault="007C120C" w14:paraId="4BE0F9A5" w14:textId="2573E50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Janice</w:t>
            </w:r>
          </w:p>
        </w:tc>
        <w:tc>
          <w:tcPr>
            <w:tcW w:w="945" w:type="dxa"/>
          </w:tcPr>
          <w:p w:rsidRPr="00E5029B" w:rsidR="003D53EC" w:rsidP="003D53EC" w:rsidRDefault="007C120C" w14:paraId="10D608C9" w14:textId="6A25E1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1485" w:type="dxa"/>
          </w:tcPr>
          <w:p w:rsidRPr="00E5029B" w:rsidR="003D53EC" w:rsidP="003D53EC" w:rsidRDefault="007C120C" w14:paraId="7E1BB253" w14:textId="40A7266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Hinsey</w:t>
            </w:r>
            <w:proofErr w:type="spellEnd"/>
          </w:p>
        </w:tc>
        <w:tc>
          <w:tcPr>
            <w:tcW w:w="1684" w:type="dxa"/>
          </w:tcPr>
          <w:p w:rsidRPr="00E5029B" w:rsidR="003D53EC" w:rsidP="003D53EC" w:rsidRDefault="007C120C" w14:paraId="079519E9" w14:textId="20769FA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2631" w:type="dxa"/>
          </w:tcPr>
          <w:p w:rsidRPr="00E5029B" w:rsidR="003D53EC" w:rsidP="003D53EC" w:rsidRDefault="007C120C" w14:paraId="7E0FA794" w14:textId="3EB5B67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w:t>
            </w:r>
          </w:p>
        </w:tc>
        <w:tc>
          <w:tcPr>
            <w:tcW w:w="2975" w:type="dxa"/>
          </w:tcPr>
          <w:p w:rsidRPr="00E5029B" w:rsidR="003D53EC" w:rsidP="003D53EC" w:rsidRDefault="003D53EC" w14:paraId="399CD1DA"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3D53EC" w14:paraId="502B600D" w14:textId="048A7A29">
            <w:pPr>
              <w:pStyle w:val="nrpsTableheader"/>
              <w:rPr>
                <w:rFonts w:asciiTheme="minorHAnsi" w:hAnsiTheme="minorHAnsi" w:cstheme="minorHAnsi"/>
                <w:b w:val="0"/>
                <w:bCs/>
                <w:color w:val="auto"/>
                <w:sz w:val="22"/>
                <w:szCs w:val="24"/>
              </w:rPr>
            </w:pPr>
          </w:p>
        </w:tc>
      </w:tr>
      <w:tr w:rsidRPr="00E5029B" w:rsidR="003D53EC" w:rsidTr="00FB148B" w14:paraId="210656FC" w14:textId="77777777">
        <w:trPr>
          <w:trHeight w:val="366"/>
        </w:trPr>
        <w:tc>
          <w:tcPr>
            <w:tcW w:w="1260" w:type="dxa"/>
          </w:tcPr>
          <w:p w:rsidRPr="00E5029B" w:rsidR="003D53EC" w:rsidP="003D53EC" w:rsidRDefault="003D53EC" w14:paraId="75B64973" w14:textId="77777777">
            <w:pPr>
              <w:pStyle w:val="nrpsTableheader"/>
              <w:rPr>
                <w:rFonts w:asciiTheme="minorHAnsi" w:hAnsiTheme="minorHAnsi" w:cstheme="minorHAnsi"/>
                <w:b w:val="0"/>
                <w:bCs/>
                <w:color w:val="auto"/>
                <w:sz w:val="22"/>
                <w:szCs w:val="24"/>
              </w:rPr>
            </w:pPr>
          </w:p>
        </w:tc>
        <w:tc>
          <w:tcPr>
            <w:tcW w:w="945" w:type="dxa"/>
          </w:tcPr>
          <w:p w:rsidRPr="00E5029B" w:rsidR="003D53EC" w:rsidP="003D53EC" w:rsidRDefault="003D53EC" w14:paraId="6D2CB8A9" w14:textId="77777777">
            <w:pPr>
              <w:pStyle w:val="nrpsTableheader"/>
              <w:rPr>
                <w:rFonts w:asciiTheme="minorHAnsi" w:hAnsiTheme="minorHAnsi" w:cstheme="minorHAnsi"/>
                <w:b w:val="0"/>
                <w:bCs/>
                <w:color w:val="auto"/>
                <w:sz w:val="22"/>
                <w:szCs w:val="24"/>
              </w:rPr>
            </w:pPr>
          </w:p>
        </w:tc>
        <w:tc>
          <w:tcPr>
            <w:tcW w:w="1485" w:type="dxa"/>
          </w:tcPr>
          <w:p w:rsidRPr="00E5029B" w:rsidR="003D53EC" w:rsidP="003D53EC" w:rsidRDefault="003D53EC" w14:paraId="67B51D35" w14:textId="77777777">
            <w:pPr>
              <w:pStyle w:val="nrpsTableheader"/>
              <w:rPr>
                <w:rFonts w:asciiTheme="minorHAnsi" w:hAnsiTheme="minorHAnsi" w:cstheme="minorHAnsi"/>
                <w:b w:val="0"/>
                <w:bCs/>
                <w:color w:val="auto"/>
                <w:sz w:val="22"/>
                <w:szCs w:val="24"/>
              </w:rPr>
            </w:pPr>
          </w:p>
        </w:tc>
        <w:tc>
          <w:tcPr>
            <w:tcW w:w="1684" w:type="dxa"/>
          </w:tcPr>
          <w:p w:rsidRPr="00E5029B" w:rsidR="003D53EC" w:rsidP="003D53EC" w:rsidRDefault="003D53EC" w14:paraId="2A2E7729" w14:textId="77777777">
            <w:pPr>
              <w:pStyle w:val="nrpsTableheader"/>
              <w:rPr>
                <w:rFonts w:asciiTheme="minorHAnsi" w:hAnsiTheme="minorHAnsi" w:cstheme="minorHAnsi"/>
                <w:b w:val="0"/>
                <w:bCs/>
                <w:color w:val="auto"/>
                <w:sz w:val="22"/>
                <w:szCs w:val="24"/>
              </w:rPr>
            </w:pPr>
          </w:p>
        </w:tc>
        <w:tc>
          <w:tcPr>
            <w:tcW w:w="2631" w:type="dxa"/>
          </w:tcPr>
          <w:p w:rsidRPr="00E5029B" w:rsidR="003D53EC" w:rsidP="003D53EC" w:rsidRDefault="003D53EC" w14:paraId="539E31DD" w14:textId="77777777">
            <w:pPr>
              <w:pStyle w:val="nrpsTableheader"/>
              <w:rPr>
                <w:rFonts w:asciiTheme="minorHAnsi" w:hAnsiTheme="minorHAnsi" w:cstheme="minorHAnsi"/>
                <w:b w:val="0"/>
                <w:bCs/>
                <w:color w:val="auto"/>
                <w:sz w:val="22"/>
                <w:szCs w:val="24"/>
              </w:rPr>
            </w:pPr>
          </w:p>
        </w:tc>
        <w:tc>
          <w:tcPr>
            <w:tcW w:w="2975" w:type="dxa"/>
          </w:tcPr>
          <w:p w:rsidRPr="00E5029B" w:rsidR="003D53EC" w:rsidP="003D53EC" w:rsidRDefault="003D53EC" w14:paraId="76EBE08B" w14:textId="77777777">
            <w:pPr>
              <w:pStyle w:val="nrpsTableheader"/>
              <w:rPr>
                <w:rFonts w:asciiTheme="minorHAnsi" w:hAnsiTheme="minorHAnsi" w:cstheme="minorHAnsi"/>
                <w:b w:val="0"/>
                <w:bCs/>
                <w:color w:val="auto"/>
                <w:sz w:val="22"/>
                <w:szCs w:val="24"/>
              </w:rPr>
            </w:pPr>
          </w:p>
        </w:tc>
        <w:tc>
          <w:tcPr>
            <w:tcW w:w="1980" w:type="dxa"/>
          </w:tcPr>
          <w:p w:rsidRPr="00E5029B" w:rsidR="003D53EC" w:rsidP="003D53EC" w:rsidRDefault="003D53EC" w14:paraId="52123EF6" w14:textId="77777777">
            <w:pPr>
              <w:pStyle w:val="nrpsTableheader"/>
              <w:rPr>
                <w:rFonts w:asciiTheme="minorHAnsi" w:hAnsiTheme="minorHAnsi" w:cstheme="minorHAnsi"/>
                <w:b w:val="0"/>
                <w:bCs/>
                <w:color w:val="auto"/>
                <w:sz w:val="22"/>
                <w:szCs w:val="24"/>
              </w:rPr>
            </w:pPr>
          </w:p>
        </w:tc>
      </w:tr>
    </w:tbl>
    <w:p w:rsidR="00804B5A" w:rsidP="00B0394B" w:rsidRDefault="00BF7E34" w14:paraId="4B388853" w14:textId="776B87BF">
      <w:pPr>
        <w:pStyle w:val="nrpsNormal"/>
        <w:rPr>
          <w:rFonts w:asciiTheme="minorHAnsi" w:hAnsiTheme="minorHAnsi" w:cstheme="minorHAnsi"/>
        </w:rPr>
      </w:pPr>
      <w:r w:rsidRPr="00E5029B">
        <w:rPr>
          <w:rFonts w:asciiTheme="minorHAnsi" w:hAnsiTheme="minorHAnsi" w:cstheme="minorHAnsi"/>
          <w:b/>
          <w:bCs/>
        </w:rPr>
        <w:t xml:space="preserve"> </w:t>
      </w:r>
    </w:p>
    <w:p w:rsidRPr="00E5029B" w:rsidR="004C72D4" w:rsidP="00B0394B" w:rsidRDefault="004C72D4" w14:paraId="51951AE4" w14:textId="77777777">
      <w:pPr>
        <w:pStyle w:val="nrpsNormal"/>
        <w:rPr>
          <w:rFonts w:asciiTheme="minorHAnsi" w:hAnsiTheme="minorHAnsi" w:cstheme="minorHAnsi"/>
          <w:b/>
        </w:rPr>
      </w:pPr>
    </w:p>
    <w:p w:rsidRPr="00E5029B" w:rsidR="00804B5A" w:rsidP="00551D96" w:rsidRDefault="00804B5A" w14:paraId="3ACD6E62" w14:textId="0415421E">
      <w:pPr>
        <w:pStyle w:val="nrpsHeading1"/>
        <w:rPr>
          <w:rFonts w:asciiTheme="minorHAnsi" w:hAnsiTheme="minorHAnsi" w:cstheme="minorHAnsi"/>
          <w:sz w:val="36"/>
          <w:szCs w:val="20"/>
        </w:rPr>
      </w:pPr>
      <w:r w:rsidRPr="00E5029B">
        <w:rPr>
          <w:rFonts w:asciiTheme="minorHAnsi" w:hAnsiTheme="minorHAnsi" w:cstheme="minorHAnsi"/>
          <w:sz w:val="36"/>
          <w:szCs w:val="20"/>
        </w:rPr>
        <w:t xml:space="preserve">Other personnel names and roles </w:t>
      </w:r>
    </w:p>
    <w:p w:rsidRPr="00E5029B" w:rsidR="00FF743B" w:rsidP="00243F78" w:rsidRDefault="00804B5A" w14:paraId="18BC6749" w14:textId="79136FCD">
      <w:pPr>
        <w:pStyle w:val="nrpsNormal"/>
        <w:rPr>
          <w:rFonts w:asciiTheme="minorHAnsi" w:hAnsiTheme="minorHAnsi" w:cstheme="minorHAnsi"/>
        </w:rPr>
      </w:pPr>
      <w:r w:rsidRPr="00E5029B">
        <w:rPr>
          <w:rFonts w:asciiTheme="minorHAnsi" w:hAnsiTheme="minorHAnsi" w:cstheme="minorHAnsi"/>
        </w:rPr>
        <w:t xml:space="preserve">(Who should a data user contact with questions about these data? You </w:t>
      </w:r>
      <w:r w:rsidRPr="00E5029B">
        <w:rPr>
          <w:rFonts w:asciiTheme="minorHAnsi" w:hAnsiTheme="minorHAnsi" w:cstheme="minorHAnsi"/>
          <w:b/>
          <w:bCs/>
        </w:rPr>
        <w:t>must</w:t>
      </w:r>
      <w:r w:rsidRPr="00E5029B">
        <w:rPr>
          <w:rFonts w:asciiTheme="minorHAnsi" w:hAnsiTheme="minorHAnsi" w:cstheme="minorHAnsi"/>
        </w:rPr>
        <w:t xml:space="preserve"> enter a person or organization name to serve as the </w:t>
      </w:r>
      <w:r w:rsidRPr="00E5029B">
        <w:rPr>
          <w:rFonts w:asciiTheme="minorHAnsi" w:hAnsiTheme="minorHAnsi" w:cstheme="minorHAnsi"/>
          <w:b/>
          <w:bCs/>
        </w:rPr>
        <w:t>contact</w:t>
      </w:r>
      <w:r w:rsidRPr="00E5029B">
        <w:rPr>
          <w:rFonts w:asciiTheme="minorHAnsi" w:hAnsiTheme="minorHAnsi" w:cstheme="minorHAnsi"/>
        </w:rPr>
        <w:t xml:space="preserve"> for this dataset. </w:t>
      </w:r>
      <w:r w:rsidRPr="00E5029B" w:rsidR="00D51AEF">
        <w:rPr>
          <w:rFonts w:asciiTheme="minorHAnsi" w:hAnsiTheme="minorHAnsi" w:cstheme="minorHAnsi"/>
        </w:rPr>
        <w:t>If this is the same person as the creator, list that person twice.</w:t>
      </w:r>
      <w:r w:rsidRPr="00E5029B">
        <w:rPr>
          <w:rFonts w:asciiTheme="minorHAnsi" w:hAnsiTheme="minorHAnsi" w:cstheme="minorHAnsi"/>
        </w:rPr>
        <w:t xml:space="preserve"> You may also list other personnel who participated in the project (such as field crew, lab tech, data entry etc.)</w:t>
      </w:r>
      <w:r w:rsidR="00C93FAB">
        <w:rPr>
          <w:rFonts w:asciiTheme="minorHAnsi" w:hAnsiTheme="minorHAnsi" w:cstheme="minorHAnsi"/>
        </w:rPr>
        <w:t xml:space="preserve"> </w:t>
      </w:r>
      <w:r w:rsidRPr="00E5029B" w:rsidR="00CC6410">
        <w:rPr>
          <w:rFonts w:asciiTheme="minorHAnsi" w:hAnsiTheme="minorHAnsi" w:cstheme="minorHAnsi"/>
        </w:rPr>
        <w:t>Persons serving more than one role are listed on separate lines.</w:t>
      </w:r>
      <w:r w:rsidRPr="00E5029B" w:rsidR="00FF743B">
        <w:rPr>
          <w:rFonts w:asciiTheme="minorHAnsi" w:hAnsiTheme="minorHAnsi" w:cstheme="minorHAnsi"/>
        </w:rPr>
        <w:t xml:space="preserve"> Other roles (e.g. Field Technician) will be listed as associated parties to the data. Their specific role (e.g. “Field Tech” will also be listed in metadata)</w:t>
      </w:r>
      <w:r w:rsidRPr="00E5029B">
        <w:rPr>
          <w:rFonts w:asciiTheme="minorHAnsi" w:hAnsiTheme="minorHAnsi" w:cstheme="minorHAnsi"/>
        </w:rPr>
        <w:t>)</w:t>
      </w:r>
    </w:p>
    <w:tbl>
      <w:tblPr>
        <w:tblStyle w:val="NPS1"/>
        <w:tblW w:w="5000" w:type="pct"/>
        <w:tblLook w:val="04A0" w:firstRow="1" w:lastRow="0" w:firstColumn="1" w:lastColumn="0" w:noHBand="0" w:noVBand="1"/>
      </w:tblPr>
      <w:tblGrid>
        <w:gridCol w:w="1319"/>
        <w:gridCol w:w="919"/>
        <w:gridCol w:w="1618"/>
        <w:gridCol w:w="1820"/>
        <w:gridCol w:w="3075"/>
        <w:gridCol w:w="3519"/>
        <w:gridCol w:w="2120"/>
      </w:tblGrid>
      <w:tr w:rsidRPr="00E5029B" w:rsidR="00903D41" w:rsidTr="0043356E" w14:paraId="06CDBC16" w14:textId="77777777">
        <w:trPr>
          <w:cnfStyle w:val="100000000000" w:firstRow="1" w:lastRow="0" w:firstColumn="0" w:lastColumn="0" w:oddVBand="0" w:evenVBand="0" w:oddHBand="0" w:evenHBand="0" w:firstRowFirstColumn="0" w:firstRowLastColumn="0" w:lastRowFirstColumn="0" w:lastRowLastColumn="0"/>
          <w:trHeight w:val="549"/>
        </w:trPr>
        <w:tc>
          <w:tcPr>
            <w:tcW w:w="486" w:type="pct"/>
          </w:tcPr>
          <w:p w:rsidRPr="00E5029B" w:rsidR="00804B5A" w:rsidP="001F0D85" w:rsidRDefault="00804B5A" w14:paraId="70BF71B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First Name</w:t>
            </w:r>
          </w:p>
        </w:tc>
        <w:tc>
          <w:tcPr>
            <w:tcW w:w="347" w:type="pct"/>
          </w:tcPr>
          <w:p w:rsidRPr="00E5029B" w:rsidR="00804B5A" w:rsidP="001F0D85" w:rsidRDefault="00804B5A" w14:paraId="7B795D8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Middle Initial</w:t>
            </w:r>
          </w:p>
        </w:tc>
        <w:tc>
          <w:tcPr>
            <w:tcW w:w="590" w:type="pct"/>
          </w:tcPr>
          <w:p w:rsidRPr="00E5029B" w:rsidR="00804B5A" w:rsidP="001F0D85" w:rsidRDefault="00804B5A" w14:paraId="7A06EAB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Last Name</w:t>
            </w:r>
          </w:p>
        </w:tc>
        <w:tc>
          <w:tcPr>
            <w:tcW w:w="660" w:type="pct"/>
          </w:tcPr>
          <w:p w:rsidRPr="00E5029B" w:rsidR="00804B5A" w:rsidP="001F0D85" w:rsidRDefault="00804B5A" w14:paraId="7667A8D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Organization</w:t>
            </w:r>
          </w:p>
        </w:tc>
        <w:tc>
          <w:tcPr>
            <w:tcW w:w="903" w:type="pct"/>
          </w:tcPr>
          <w:p w:rsidRPr="00E5029B" w:rsidR="00804B5A" w:rsidP="001F0D85" w:rsidRDefault="00804B5A" w14:paraId="01C49CF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e-mail address</w:t>
            </w:r>
          </w:p>
        </w:tc>
        <w:tc>
          <w:tcPr>
            <w:tcW w:w="1250" w:type="pct"/>
          </w:tcPr>
          <w:p w:rsidRPr="00E5029B" w:rsidR="00804B5A" w:rsidP="001F0D85" w:rsidRDefault="00804B5A" w14:paraId="6EC682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ORCID ID (optional)</w:t>
            </w:r>
          </w:p>
        </w:tc>
        <w:tc>
          <w:tcPr>
            <w:tcW w:w="764" w:type="pct"/>
          </w:tcPr>
          <w:p w:rsidRPr="00E5029B" w:rsidR="00804B5A" w:rsidP="001F0D85" w:rsidRDefault="00804B5A" w14:paraId="5084842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Role in project</w:t>
            </w:r>
          </w:p>
        </w:tc>
      </w:tr>
      <w:tr w:rsidRPr="00E5029B" w:rsidR="00A903AB" w:rsidTr="0043356E" w14:paraId="69DA66DC" w14:textId="77777777">
        <w:trPr>
          <w:trHeight w:val="252"/>
        </w:trPr>
        <w:tc>
          <w:tcPr>
            <w:tcW w:w="486" w:type="pct"/>
          </w:tcPr>
          <w:p w:rsidRPr="00E5029B" w:rsidR="00804B5A" w:rsidP="00A903AB" w:rsidRDefault="00FB148B" w14:paraId="1DB54028" w14:textId="64C1E59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w:t>
            </w:r>
          </w:p>
        </w:tc>
        <w:tc>
          <w:tcPr>
            <w:tcW w:w="347" w:type="pct"/>
          </w:tcPr>
          <w:p w:rsidRPr="00E5029B" w:rsidR="00804B5A" w:rsidP="00A903AB" w:rsidRDefault="00FB148B" w14:paraId="4D6AFFCB" w14:textId="7D9133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w:t>
            </w:r>
          </w:p>
        </w:tc>
        <w:tc>
          <w:tcPr>
            <w:tcW w:w="590" w:type="pct"/>
          </w:tcPr>
          <w:p w:rsidRPr="00E5029B" w:rsidR="00804B5A" w:rsidP="00A903AB" w:rsidRDefault="00FB148B" w14:paraId="1CE3F09B" w14:textId="14F667C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Rowell</w:t>
            </w:r>
          </w:p>
        </w:tc>
        <w:tc>
          <w:tcPr>
            <w:tcW w:w="660" w:type="pct"/>
          </w:tcPr>
          <w:p w:rsidRPr="00E5029B" w:rsidR="00804B5A" w:rsidP="00A903AB" w:rsidRDefault="00FB148B" w14:paraId="6F922653" w14:textId="201B6E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rsidRPr="00E5029B" w:rsidR="00804B5A" w:rsidP="00A903AB" w:rsidRDefault="007C120C" w14:paraId="54D52AF3" w14:textId="52F89FF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Gareth_Rowell@nps.gov</w:t>
            </w:r>
          </w:p>
        </w:tc>
        <w:tc>
          <w:tcPr>
            <w:tcW w:w="1250" w:type="pct"/>
          </w:tcPr>
          <w:p w:rsidRPr="00E5029B" w:rsidR="00804B5A" w:rsidP="00A903AB" w:rsidRDefault="00804B5A" w14:paraId="10DD7C3B" w14:textId="77777777">
            <w:pPr>
              <w:pStyle w:val="nrpsTableheader"/>
              <w:rPr>
                <w:rFonts w:asciiTheme="minorHAnsi" w:hAnsiTheme="minorHAnsi" w:cstheme="minorHAnsi"/>
                <w:b w:val="0"/>
                <w:bCs/>
                <w:color w:val="auto"/>
                <w:sz w:val="22"/>
                <w:szCs w:val="24"/>
              </w:rPr>
            </w:pPr>
          </w:p>
        </w:tc>
        <w:tc>
          <w:tcPr>
            <w:tcW w:w="764" w:type="pct"/>
          </w:tcPr>
          <w:p w:rsidRPr="00E5029B" w:rsidR="00804B5A" w:rsidP="00A903AB" w:rsidRDefault="00804B5A" w14:paraId="1BF38FA5" w14:textId="77777777">
            <w:pPr>
              <w:pStyle w:val="nrpsTableheader"/>
              <w:rPr>
                <w:rFonts w:asciiTheme="minorHAnsi" w:hAnsiTheme="minorHAnsi" w:cstheme="minorHAnsi"/>
                <w:b w:val="0"/>
                <w:bCs/>
                <w:color w:val="auto"/>
                <w:sz w:val="22"/>
                <w:szCs w:val="24"/>
              </w:rPr>
            </w:pPr>
            <w:r w:rsidRPr="00E5029B">
              <w:rPr>
                <w:rFonts w:asciiTheme="minorHAnsi" w:hAnsiTheme="minorHAnsi" w:cstheme="minorHAnsi"/>
                <w:b w:val="0"/>
                <w:bCs/>
                <w:color w:val="auto"/>
                <w:sz w:val="22"/>
                <w:szCs w:val="24"/>
              </w:rPr>
              <w:t>Contact</w:t>
            </w:r>
          </w:p>
        </w:tc>
      </w:tr>
      <w:tr w:rsidRPr="00E5029B" w:rsidR="00A903AB" w:rsidTr="0043356E" w14:paraId="21D08F21" w14:textId="77777777">
        <w:trPr>
          <w:trHeight w:val="252"/>
        </w:trPr>
        <w:tc>
          <w:tcPr>
            <w:tcW w:w="486" w:type="pct"/>
          </w:tcPr>
          <w:p w:rsidRPr="00E5029B" w:rsidR="00804B5A" w:rsidP="00A903AB" w:rsidRDefault="00771374" w14:paraId="7AA8EF6B" w14:textId="6350DB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w:t>
            </w:r>
          </w:p>
        </w:tc>
        <w:tc>
          <w:tcPr>
            <w:tcW w:w="347" w:type="pct"/>
          </w:tcPr>
          <w:p w:rsidRPr="00E5029B" w:rsidR="00804B5A" w:rsidP="00A903AB" w:rsidRDefault="00E22A3B" w14:paraId="3DF5D27C" w14:textId="36ACE7A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w:t>
            </w:r>
          </w:p>
        </w:tc>
        <w:tc>
          <w:tcPr>
            <w:tcW w:w="590" w:type="pct"/>
          </w:tcPr>
          <w:p w:rsidRPr="00E5029B" w:rsidR="00804B5A" w:rsidP="00A903AB" w:rsidRDefault="00771374" w14:paraId="1A98A735" w14:textId="28D104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Brown</w:t>
            </w:r>
          </w:p>
        </w:tc>
        <w:tc>
          <w:tcPr>
            <w:tcW w:w="660" w:type="pct"/>
          </w:tcPr>
          <w:p w:rsidRPr="00E5029B" w:rsidR="00804B5A" w:rsidP="00A903AB" w:rsidRDefault="00771374" w14:paraId="6D534CA8" w14:textId="53E981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NPS - HTLN</w:t>
            </w:r>
          </w:p>
        </w:tc>
        <w:tc>
          <w:tcPr>
            <w:tcW w:w="903" w:type="pct"/>
          </w:tcPr>
          <w:p w:rsidRPr="00E5029B" w:rsidR="00804B5A" w:rsidP="00A903AB" w:rsidRDefault="007C120C" w14:paraId="2FB0AFE9" w14:textId="5B7641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James_Brown@partner.nps.gov</w:t>
            </w:r>
          </w:p>
        </w:tc>
        <w:tc>
          <w:tcPr>
            <w:tcW w:w="1250" w:type="pct"/>
          </w:tcPr>
          <w:p w:rsidRPr="00E5029B" w:rsidR="00804B5A" w:rsidP="00A903AB" w:rsidRDefault="00804B5A" w14:paraId="28594042" w14:textId="77777777">
            <w:pPr>
              <w:pStyle w:val="nrpsTableheader"/>
              <w:rPr>
                <w:rFonts w:asciiTheme="minorHAnsi" w:hAnsiTheme="minorHAnsi" w:cstheme="minorHAnsi"/>
                <w:b w:val="0"/>
                <w:bCs/>
                <w:color w:val="auto"/>
                <w:sz w:val="22"/>
                <w:szCs w:val="24"/>
              </w:rPr>
            </w:pPr>
          </w:p>
        </w:tc>
        <w:tc>
          <w:tcPr>
            <w:tcW w:w="764" w:type="pct"/>
          </w:tcPr>
          <w:p w:rsidRPr="00E5029B" w:rsidR="00804B5A" w:rsidP="00A903AB" w:rsidRDefault="007C120C" w14:paraId="0302E9D0" w14:textId="04D086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Contact</w:t>
            </w:r>
          </w:p>
        </w:tc>
      </w:tr>
      <w:tr w:rsidRPr="00E5029B" w:rsidR="001C368B" w:rsidTr="0043356E" w14:paraId="189A1819" w14:textId="77777777">
        <w:trPr>
          <w:trHeight w:val="252"/>
        </w:trPr>
        <w:tc>
          <w:tcPr>
            <w:tcW w:w="486" w:type="pct"/>
          </w:tcPr>
          <w:p w:rsidRPr="00E5029B" w:rsidR="001C368B" w:rsidP="00A903AB" w:rsidRDefault="001C368B" w14:paraId="5F0759FF" w14:textId="77777777">
            <w:pPr>
              <w:pStyle w:val="nrpsTableheader"/>
              <w:rPr>
                <w:rFonts w:asciiTheme="minorHAnsi" w:hAnsiTheme="minorHAnsi" w:cstheme="minorHAnsi"/>
                <w:b w:val="0"/>
                <w:bCs/>
                <w:color w:val="auto"/>
                <w:sz w:val="22"/>
                <w:szCs w:val="24"/>
              </w:rPr>
            </w:pPr>
          </w:p>
        </w:tc>
        <w:tc>
          <w:tcPr>
            <w:tcW w:w="347" w:type="pct"/>
          </w:tcPr>
          <w:p w:rsidRPr="00E5029B" w:rsidR="001C368B" w:rsidP="00A903AB" w:rsidRDefault="001C368B" w14:paraId="38146A92" w14:textId="77777777">
            <w:pPr>
              <w:pStyle w:val="nrpsTableheader"/>
              <w:rPr>
                <w:rFonts w:asciiTheme="minorHAnsi" w:hAnsiTheme="minorHAnsi" w:cstheme="minorHAnsi"/>
                <w:b w:val="0"/>
                <w:bCs/>
                <w:color w:val="auto"/>
                <w:sz w:val="22"/>
                <w:szCs w:val="24"/>
              </w:rPr>
            </w:pPr>
          </w:p>
        </w:tc>
        <w:tc>
          <w:tcPr>
            <w:tcW w:w="590" w:type="pct"/>
          </w:tcPr>
          <w:p w:rsidRPr="00E5029B" w:rsidR="001C368B" w:rsidP="00A903AB" w:rsidRDefault="001C368B" w14:paraId="02494234" w14:textId="77777777">
            <w:pPr>
              <w:pStyle w:val="nrpsTableheader"/>
              <w:rPr>
                <w:rFonts w:asciiTheme="minorHAnsi" w:hAnsiTheme="minorHAnsi" w:cstheme="minorHAnsi"/>
                <w:b w:val="0"/>
                <w:bCs/>
                <w:color w:val="auto"/>
                <w:sz w:val="22"/>
                <w:szCs w:val="24"/>
              </w:rPr>
            </w:pPr>
          </w:p>
        </w:tc>
        <w:tc>
          <w:tcPr>
            <w:tcW w:w="660" w:type="pct"/>
          </w:tcPr>
          <w:p w:rsidRPr="00E5029B" w:rsidR="001C368B" w:rsidP="00A903AB" w:rsidRDefault="001C368B" w14:paraId="4F7D6C3A" w14:textId="77777777">
            <w:pPr>
              <w:pStyle w:val="nrpsTableheader"/>
              <w:rPr>
                <w:rFonts w:asciiTheme="minorHAnsi" w:hAnsiTheme="minorHAnsi" w:cstheme="minorHAnsi"/>
                <w:b w:val="0"/>
                <w:bCs/>
                <w:color w:val="auto"/>
                <w:sz w:val="22"/>
                <w:szCs w:val="24"/>
              </w:rPr>
            </w:pPr>
          </w:p>
        </w:tc>
        <w:tc>
          <w:tcPr>
            <w:tcW w:w="903" w:type="pct"/>
          </w:tcPr>
          <w:p w:rsidRPr="00E5029B" w:rsidR="001C368B" w:rsidP="00A903AB" w:rsidRDefault="001C368B" w14:paraId="19ADD4C7" w14:textId="77777777">
            <w:pPr>
              <w:pStyle w:val="nrpsTableheader"/>
              <w:rPr>
                <w:rFonts w:asciiTheme="minorHAnsi" w:hAnsiTheme="minorHAnsi" w:cstheme="minorHAnsi"/>
                <w:b w:val="0"/>
                <w:bCs/>
                <w:color w:val="auto"/>
                <w:sz w:val="22"/>
                <w:szCs w:val="24"/>
              </w:rPr>
            </w:pPr>
          </w:p>
        </w:tc>
        <w:tc>
          <w:tcPr>
            <w:tcW w:w="1250" w:type="pct"/>
          </w:tcPr>
          <w:p w:rsidRPr="00E5029B" w:rsidR="001C368B" w:rsidP="00A903AB" w:rsidRDefault="001C368B" w14:paraId="3CC88965" w14:textId="77777777">
            <w:pPr>
              <w:pStyle w:val="nrpsTableheader"/>
              <w:rPr>
                <w:rFonts w:asciiTheme="minorHAnsi" w:hAnsiTheme="minorHAnsi" w:cstheme="minorHAnsi"/>
                <w:b w:val="0"/>
                <w:bCs/>
                <w:color w:val="auto"/>
                <w:sz w:val="22"/>
                <w:szCs w:val="24"/>
              </w:rPr>
            </w:pPr>
          </w:p>
        </w:tc>
        <w:tc>
          <w:tcPr>
            <w:tcW w:w="764" w:type="pct"/>
          </w:tcPr>
          <w:p w:rsidRPr="00E5029B" w:rsidR="001C368B" w:rsidP="00A903AB" w:rsidRDefault="001C368B" w14:paraId="744BBCE2" w14:textId="77777777">
            <w:pPr>
              <w:pStyle w:val="nrpsTableheader"/>
              <w:rPr>
                <w:rFonts w:asciiTheme="minorHAnsi" w:hAnsiTheme="minorHAnsi" w:cstheme="minorHAnsi"/>
                <w:b w:val="0"/>
                <w:bCs/>
                <w:color w:val="auto"/>
                <w:sz w:val="22"/>
                <w:szCs w:val="24"/>
              </w:rPr>
            </w:pPr>
          </w:p>
        </w:tc>
      </w:tr>
      <w:tr w:rsidRPr="00E5029B" w:rsidR="003D53EC" w:rsidTr="0043356E" w14:paraId="3949B62A" w14:textId="77777777">
        <w:trPr>
          <w:trHeight w:val="252"/>
        </w:trPr>
        <w:tc>
          <w:tcPr>
            <w:tcW w:w="486" w:type="pct"/>
          </w:tcPr>
          <w:p w:rsidRPr="00E5029B" w:rsidR="003D53EC" w:rsidP="00A903AB" w:rsidRDefault="003D53EC" w14:paraId="65DDC535" w14:textId="77777777">
            <w:pPr>
              <w:pStyle w:val="nrpsTableheader"/>
              <w:rPr>
                <w:rFonts w:asciiTheme="minorHAnsi" w:hAnsiTheme="minorHAnsi" w:cstheme="minorHAnsi"/>
                <w:b w:val="0"/>
                <w:bCs/>
                <w:color w:val="auto"/>
                <w:sz w:val="22"/>
                <w:szCs w:val="24"/>
              </w:rPr>
            </w:pPr>
          </w:p>
        </w:tc>
        <w:tc>
          <w:tcPr>
            <w:tcW w:w="347" w:type="pct"/>
          </w:tcPr>
          <w:p w:rsidRPr="00E5029B" w:rsidR="003D53EC" w:rsidP="00A903AB" w:rsidRDefault="003D53EC" w14:paraId="07E3732D" w14:textId="77777777">
            <w:pPr>
              <w:pStyle w:val="nrpsTableheader"/>
              <w:rPr>
                <w:rFonts w:asciiTheme="minorHAnsi" w:hAnsiTheme="minorHAnsi" w:cstheme="minorHAnsi"/>
                <w:b w:val="0"/>
                <w:bCs/>
                <w:color w:val="auto"/>
                <w:sz w:val="22"/>
                <w:szCs w:val="24"/>
              </w:rPr>
            </w:pPr>
          </w:p>
        </w:tc>
        <w:tc>
          <w:tcPr>
            <w:tcW w:w="590" w:type="pct"/>
          </w:tcPr>
          <w:p w:rsidRPr="00E5029B" w:rsidR="003D53EC" w:rsidP="00A903AB" w:rsidRDefault="003D53EC" w14:paraId="3BC62E8F" w14:textId="77777777">
            <w:pPr>
              <w:pStyle w:val="nrpsTableheader"/>
              <w:rPr>
                <w:rFonts w:asciiTheme="minorHAnsi" w:hAnsiTheme="minorHAnsi" w:cstheme="minorHAnsi"/>
                <w:b w:val="0"/>
                <w:bCs/>
                <w:color w:val="auto"/>
                <w:sz w:val="22"/>
                <w:szCs w:val="24"/>
              </w:rPr>
            </w:pPr>
          </w:p>
        </w:tc>
        <w:tc>
          <w:tcPr>
            <w:tcW w:w="660" w:type="pct"/>
          </w:tcPr>
          <w:p w:rsidRPr="00E5029B" w:rsidR="003D53EC" w:rsidP="00A903AB" w:rsidRDefault="003D53EC" w14:paraId="3CF4FA0B" w14:textId="77777777">
            <w:pPr>
              <w:pStyle w:val="nrpsTableheader"/>
              <w:rPr>
                <w:rFonts w:asciiTheme="minorHAnsi" w:hAnsiTheme="minorHAnsi" w:cstheme="minorHAnsi"/>
                <w:b w:val="0"/>
                <w:bCs/>
                <w:color w:val="auto"/>
                <w:sz w:val="22"/>
                <w:szCs w:val="24"/>
              </w:rPr>
            </w:pPr>
          </w:p>
        </w:tc>
        <w:tc>
          <w:tcPr>
            <w:tcW w:w="903" w:type="pct"/>
          </w:tcPr>
          <w:p w:rsidRPr="00E5029B" w:rsidR="003D53EC" w:rsidP="00A903AB" w:rsidRDefault="003D53EC" w14:paraId="1D294686" w14:textId="77777777">
            <w:pPr>
              <w:pStyle w:val="nrpsTableheader"/>
              <w:rPr>
                <w:rFonts w:asciiTheme="minorHAnsi" w:hAnsiTheme="minorHAnsi" w:cstheme="minorHAnsi"/>
                <w:b w:val="0"/>
                <w:bCs/>
                <w:color w:val="auto"/>
                <w:sz w:val="22"/>
                <w:szCs w:val="24"/>
              </w:rPr>
            </w:pPr>
          </w:p>
        </w:tc>
        <w:tc>
          <w:tcPr>
            <w:tcW w:w="1250" w:type="pct"/>
          </w:tcPr>
          <w:p w:rsidRPr="00E5029B" w:rsidR="003D53EC" w:rsidP="00A903AB" w:rsidRDefault="003D53EC" w14:paraId="538343F1" w14:textId="77777777">
            <w:pPr>
              <w:pStyle w:val="nrpsTableheader"/>
              <w:rPr>
                <w:rFonts w:asciiTheme="minorHAnsi" w:hAnsiTheme="minorHAnsi" w:cstheme="minorHAnsi"/>
                <w:b w:val="0"/>
                <w:bCs/>
                <w:color w:val="auto"/>
                <w:sz w:val="22"/>
                <w:szCs w:val="24"/>
              </w:rPr>
            </w:pPr>
          </w:p>
        </w:tc>
        <w:tc>
          <w:tcPr>
            <w:tcW w:w="764" w:type="pct"/>
          </w:tcPr>
          <w:p w:rsidRPr="00E5029B" w:rsidR="003D53EC" w:rsidP="00A903AB" w:rsidRDefault="003D53EC" w14:paraId="6DD25668" w14:textId="77777777">
            <w:pPr>
              <w:pStyle w:val="nrpsTableheader"/>
              <w:rPr>
                <w:rFonts w:asciiTheme="minorHAnsi" w:hAnsiTheme="minorHAnsi" w:cstheme="minorHAnsi"/>
                <w:b w:val="0"/>
                <w:bCs/>
                <w:color w:val="auto"/>
                <w:sz w:val="22"/>
                <w:szCs w:val="24"/>
              </w:rPr>
            </w:pPr>
          </w:p>
        </w:tc>
      </w:tr>
      <w:tr w:rsidRPr="00E5029B" w:rsidR="003D53EC" w:rsidTr="0043356E" w14:paraId="5136C7D6" w14:textId="77777777">
        <w:trPr>
          <w:trHeight w:val="252"/>
        </w:trPr>
        <w:tc>
          <w:tcPr>
            <w:tcW w:w="486" w:type="pct"/>
          </w:tcPr>
          <w:p w:rsidRPr="00E5029B" w:rsidR="003D53EC" w:rsidP="00A903AB" w:rsidRDefault="003D53EC" w14:paraId="59C7B0C2" w14:textId="77777777">
            <w:pPr>
              <w:pStyle w:val="nrpsTableheader"/>
              <w:rPr>
                <w:rFonts w:asciiTheme="minorHAnsi" w:hAnsiTheme="minorHAnsi" w:cstheme="minorHAnsi"/>
                <w:b w:val="0"/>
                <w:bCs/>
                <w:color w:val="auto"/>
                <w:sz w:val="22"/>
                <w:szCs w:val="24"/>
              </w:rPr>
            </w:pPr>
          </w:p>
        </w:tc>
        <w:tc>
          <w:tcPr>
            <w:tcW w:w="347" w:type="pct"/>
          </w:tcPr>
          <w:p w:rsidRPr="00E5029B" w:rsidR="003D53EC" w:rsidP="00A903AB" w:rsidRDefault="003D53EC" w14:paraId="5CD4E1C9" w14:textId="77777777">
            <w:pPr>
              <w:pStyle w:val="nrpsTableheader"/>
              <w:rPr>
                <w:rFonts w:asciiTheme="minorHAnsi" w:hAnsiTheme="minorHAnsi" w:cstheme="minorHAnsi"/>
                <w:b w:val="0"/>
                <w:bCs/>
                <w:color w:val="auto"/>
                <w:sz w:val="22"/>
                <w:szCs w:val="24"/>
              </w:rPr>
            </w:pPr>
          </w:p>
        </w:tc>
        <w:tc>
          <w:tcPr>
            <w:tcW w:w="590" w:type="pct"/>
          </w:tcPr>
          <w:p w:rsidRPr="00E5029B" w:rsidR="003D53EC" w:rsidP="00A903AB" w:rsidRDefault="003D53EC" w14:paraId="6DE6B7A8" w14:textId="77777777">
            <w:pPr>
              <w:pStyle w:val="nrpsTableheader"/>
              <w:rPr>
                <w:rFonts w:asciiTheme="minorHAnsi" w:hAnsiTheme="minorHAnsi" w:cstheme="minorHAnsi"/>
                <w:b w:val="0"/>
                <w:bCs/>
                <w:color w:val="auto"/>
                <w:sz w:val="22"/>
                <w:szCs w:val="24"/>
              </w:rPr>
            </w:pPr>
          </w:p>
        </w:tc>
        <w:tc>
          <w:tcPr>
            <w:tcW w:w="660" w:type="pct"/>
          </w:tcPr>
          <w:p w:rsidRPr="00E5029B" w:rsidR="003D53EC" w:rsidP="00A903AB" w:rsidRDefault="003D53EC" w14:paraId="4720877D" w14:textId="77777777">
            <w:pPr>
              <w:pStyle w:val="nrpsTableheader"/>
              <w:rPr>
                <w:rFonts w:asciiTheme="minorHAnsi" w:hAnsiTheme="minorHAnsi" w:cstheme="minorHAnsi"/>
                <w:b w:val="0"/>
                <w:bCs/>
                <w:color w:val="auto"/>
                <w:sz w:val="22"/>
                <w:szCs w:val="24"/>
              </w:rPr>
            </w:pPr>
          </w:p>
        </w:tc>
        <w:tc>
          <w:tcPr>
            <w:tcW w:w="903" w:type="pct"/>
          </w:tcPr>
          <w:p w:rsidRPr="00E5029B" w:rsidR="003D53EC" w:rsidP="00A903AB" w:rsidRDefault="003D53EC" w14:paraId="45FAB022" w14:textId="77777777">
            <w:pPr>
              <w:pStyle w:val="nrpsTableheader"/>
              <w:rPr>
                <w:rFonts w:asciiTheme="minorHAnsi" w:hAnsiTheme="minorHAnsi" w:cstheme="minorHAnsi"/>
                <w:b w:val="0"/>
                <w:bCs/>
                <w:color w:val="auto"/>
                <w:sz w:val="22"/>
                <w:szCs w:val="24"/>
              </w:rPr>
            </w:pPr>
          </w:p>
        </w:tc>
        <w:tc>
          <w:tcPr>
            <w:tcW w:w="1250" w:type="pct"/>
          </w:tcPr>
          <w:p w:rsidRPr="00E5029B" w:rsidR="003D53EC" w:rsidP="00A903AB" w:rsidRDefault="003D53EC" w14:paraId="3D43ED81" w14:textId="77777777">
            <w:pPr>
              <w:pStyle w:val="nrpsTableheader"/>
              <w:rPr>
                <w:rFonts w:asciiTheme="minorHAnsi" w:hAnsiTheme="minorHAnsi" w:cstheme="minorHAnsi"/>
                <w:b w:val="0"/>
                <w:bCs/>
                <w:color w:val="auto"/>
                <w:sz w:val="22"/>
                <w:szCs w:val="24"/>
              </w:rPr>
            </w:pPr>
          </w:p>
        </w:tc>
        <w:tc>
          <w:tcPr>
            <w:tcW w:w="764" w:type="pct"/>
          </w:tcPr>
          <w:p w:rsidRPr="00E5029B" w:rsidR="003D53EC" w:rsidP="00A903AB" w:rsidRDefault="003D53EC" w14:paraId="71FB4FF1" w14:textId="77777777">
            <w:pPr>
              <w:pStyle w:val="nrpsTableheader"/>
              <w:rPr>
                <w:rFonts w:asciiTheme="minorHAnsi" w:hAnsiTheme="minorHAnsi" w:cstheme="minorHAnsi"/>
                <w:b w:val="0"/>
                <w:bCs/>
                <w:color w:val="auto"/>
                <w:sz w:val="22"/>
                <w:szCs w:val="24"/>
              </w:rPr>
            </w:pPr>
          </w:p>
        </w:tc>
      </w:tr>
    </w:tbl>
    <w:p w:rsidRPr="00BF7E34" w:rsidR="00BF7E34" w:rsidP="00BF7E34" w:rsidRDefault="00BF7E34" w14:paraId="08B7B018" w14:textId="77777777">
      <w:pPr>
        <w:pStyle w:val="nrpsNormal"/>
      </w:pPr>
    </w:p>
    <w:p w:rsidR="0084467B" w:rsidRDefault="0084467B" w14:paraId="78D41D10"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BF7E34" w:rsidR="00BF7E34" w:rsidP="2834ABF6" w:rsidRDefault="00EF6BE9" w14:paraId="6D37EBD0" w14:textId="38E8849B">
      <w:pPr>
        <w:pStyle w:val="nrpsHeading1"/>
        <w:rPr>
          <w:rFonts w:asciiTheme="minorHAnsi" w:hAnsiTheme="minorHAnsi" w:cstheme="minorBidi"/>
          <w:sz w:val="36"/>
          <w:szCs w:val="36"/>
        </w:rPr>
      </w:pPr>
      <w:r w:rsidRPr="2834ABF6">
        <w:rPr>
          <w:rFonts w:asciiTheme="minorHAnsi" w:hAnsiTheme="minorHAnsi" w:cstheme="minorBidi"/>
          <w:sz w:val="36"/>
          <w:szCs w:val="36"/>
        </w:rPr>
        <w:t>Dissemination Level</w:t>
      </w:r>
    </w:p>
    <w:p w:rsidR="00446ECB" w:rsidP="00B0394B" w:rsidRDefault="00804B5A" w14:paraId="1B1ED9AE" w14:textId="37504F22">
      <w:pPr>
        <w:pStyle w:val="nrpsNormal"/>
        <w:rPr>
          <w:rFonts w:asciiTheme="minorHAnsi" w:hAnsiTheme="minorHAnsi" w:cstheme="minorHAnsi"/>
        </w:rPr>
      </w:pPr>
      <w:r w:rsidRPr="00E5029B">
        <w:rPr>
          <w:rFonts w:asciiTheme="minorHAnsi" w:hAnsiTheme="minorHAnsi" w:cstheme="minorHAnsi"/>
        </w:rPr>
        <w:t>(</w:t>
      </w:r>
      <w:r w:rsidR="00EF6BE9">
        <w:rPr>
          <w:rFonts w:asciiTheme="minorHAnsi" w:hAnsiTheme="minorHAnsi" w:cstheme="minorHAnsi"/>
        </w:rPr>
        <w:t xml:space="preserve">Select a </w:t>
      </w:r>
      <w:r w:rsidR="00446ECB">
        <w:rPr>
          <w:rFonts w:asciiTheme="minorHAnsi" w:hAnsiTheme="minorHAnsi" w:cstheme="minorHAnsi"/>
        </w:rPr>
        <w:t xml:space="preserve">Dissemination Level based on the CUI status of your dataset. </w:t>
      </w:r>
      <w:r w:rsidRPr="00E5029B" w:rsidR="00B54967">
        <w:rPr>
          <w:rFonts w:asciiTheme="minorHAnsi" w:hAnsiTheme="minorHAnsi" w:cstheme="minorHAnsi"/>
        </w:rPr>
        <w:t>This is a required step. You can choose from one of five dissemination codes. Watch out for the spaces!</w:t>
      </w:r>
      <w:r w:rsidR="008466F1">
        <w:rPr>
          <w:rFonts w:asciiTheme="minorHAnsi" w:hAnsiTheme="minorHAnsi" w:cstheme="minorHAnsi"/>
        </w:rPr>
        <w:t>)</w:t>
      </w:r>
    </w:p>
    <w:p w:rsidR="00446ECB" w:rsidP="0084467B" w:rsidRDefault="002A3A92" w14:paraId="5B2DF277" w14:textId="125FC703">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15029106"/>
          <w14:checkbox>
            <w14:checked w14:val="1"/>
            <w14:checkedState w14:val="2612" w14:font="MS Gothic"/>
            <w14:uncheckedState w14:val="2610" w14:font="MS Gothic"/>
          </w14:checkbox>
        </w:sdtPr>
        <w:sdtEndPr/>
        <w:sdtContent>
          <w:r w:rsidR="00AB6662">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PUBLIC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Does NOT contain CUI</w:t>
      </w:r>
      <w:r w:rsidR="00446ECB">
        <w:rPr>
          <w:rFonts w:asciiTheme="minorHAnsi" w:hAnsiTheme="minorHAnsi" w:cstheme="minorHAnsi"/>
          <w:i/>
          <w:iCs/>
        </w:rPr>
        <w:t>.</w:t>
      </w:r>
      <w:r w:rsidRPr="00446ECB" w:rsidR="00446ECB">
        <w:rPr>
          <w:rFonts w:asciiTheme="minorHAnsi" w:hAnsiTheme="minorHAnsi" w:cstheme="minorHAnsi"/>
          <w:i/>
          <w:iCs/>
          <w:sz w:val="24"/>
          <w:szCs w:val="24"/>
        </w:rPr>
        <w:t>)</w:t>
      </w:r>
    </w:p>
    <w:p w:rsidR="00446ECB" w:rsidP="0084467B" w:rsidRDefault="002A3A92" w14:paraId="0EE41222" w14:textId="0D22C501">
      <w:pPr>
        <w:pStyle w:val="nrpsNormal"/>
        <w:spacing w:after="0"/>
        <w:rPr>
          <w:rFonts w:asciiTheme="minorHAnsi" w:hAnsiTheme="minorHAnsi" w:cstheme="minorHAnsi"/>
          <w:sz w:val="24"/>
          <w:szCs w:val="24"/>
        </w:rPr>
      </w:pPr>
      <w:sdt>
        <w:sdtPr>
          <w:rPr>
            <w:rFonts w:asciiTheme="minorHAnsi" w:hAnsiTheme="minorHAnsi" w:cstheme="minorHAnsi"/>
            <w:sz w:val="24"/>
            <w:szCs w:val="24"/>
          </w:rPr>
          <w:id w:val="-378169102"/>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ONLY </w:t>
      </w:r>
      <w:r w:rsidRPr="00446ECB" w:rsidR="00446ECB">
        <w:rPr>
          <w:rFonts w:asciiTheme="minorHAnsi" w:hAnsiTheme="minorHAnsi" w:cstheme="minorHAnsi"/>
          <w:i/>
          <w:iCs/>
          <w:sz w:val="24"/>
          <w:szCs w:val="24"/>
        </w:rPr>
        <w:t>(</w:t>
      </w:r>
      <w:r w:rsidRPr="00446ECB" w:rsidR="00446ECB">
        <w:rPr>
          <w:rFonts w:asciiTheme="minorHAnsi" w:hAnsiTheme="minorHAnsi" w:cstheme="minorHAnsi"/>
          <w:i/>
          <w:iCs/>
        </w:rPr>
        <w:t>Contains CUI. Only federal employees should have acces</w:t>
      </w:r>
      <w:r w:rsidR="0044596B">
        <w:rPr>
          <w:rFonts w:asciiTheme="minorHAnsi" w:hAnsiTheme="minorHAnsi" w:cstheme="minorHAnsi"/>
          <w:i/>
          <w:iCs/>
        </w:rPr>
        <w:t>s.)</w:t>
      </w:r>
    </w:p>
    <w:p w:rsidR="00446ECB" w:rsidP="0084467B" w:rsidRDefault="002A3A92" w14:paraId="72DB2829" w14:textId="4F1AD6F9">
      <w:pPr>
        <w:pStyle w:val="nrpsNormal"/>
        <w:spacing w:after="0"/>
        <w:rPr>
          <w:rFonts w:asciiTheme="minorHAnsi" w:hAnsiTheme="minorHAnsi" w:cstheme="minorHAnsi"/>
          <w:i/>
          <w:iCs/>
        </w:rPr>
      </w:pPr>
      <w:sdt>
        <w:sdtPr>
          <w:rPr>
            <w:rFonts w:asciiTheme="minorHAnsi" w:hAnsiTheme="minorHAnsi" w:cstheme="minorHAnsi"/>
            <w:sz w:val="24"/>
            <w:szCs w:val="24"/>
          </w:rPr>
          <w:id w:val="-1909980247"/>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FED CON </w:t>
      </w:r>
      <w:r w:rsidRPr="004F6199" w:rsidR="00446ECB">
        <w:rPr>
          <w:rFonts w:asciiTheme="minorHAnsi" w:hAnsiTheme="minorHAnsi" w:cstheme="minorHAnsi"/>
          <w:i/>
          <w:iCs/>
          <w:sz w:val="24"/>
          <w:szCs w:val="24"/>
        </w:rPr>
        <w:t>(</w:t>
      </w:r>
      <w:r w:rsidRPr="004F6199" w:rsidR="00446ECB">
        <w:rPr>
          <w:rFonts w:asciiTheme="minorHAnsi" w:hAnsiTheme="minorHAnsi" w:cstheme="minorHAnsi"/>
          <w:i/>
          <w:iCs/>
        </w:rPr>
        <w:t>Contains CUI. Only federal employees and federal contractors should have access</w:t>
      </w:r>
      <w:r w:rsidR="004F6199">
        <w:rPr>
          <w:rFonts w:asciiTheme="minorHAnsi" w:hAnsiTheme="minorHAnsi" w:cstheme="minorHAnsi"/>
          <w:i/>
          <w:iCs/>
        </w:rPr>
        <w:t>.)</w:t>
      </w:r>
    </w:p>
    <w:p w:rsidRPr="0084467B" w:rsidR="0084467B" w:rsidP="0084467B" w:rsidRDefault="002A3A92" w14:paraId="11DF3086" w14:textId="77777777">
      <w:pPr>
        <w:pStyle w:val="nrpsNormal"/>
        <w:spacing w:after="0"/>
        <w:rPr>
          <w:rFonts w:asciiTheme="minorHAnsi" w:hAnsiTheme="minorHAnsi" w:cstheme="minorHAnsi"/>
          <w:i/>
          <w:iCs/>
          <w:sz w:val="24"/>
          <w:szCs w:val="24"/>
        </w:rPr>
      </w:pPr>
      <w:sdt>
        <w:sdtPr>
          <w:rPr>
            <w:rFonts w:asciiTheme="minorHAnsi" w:hAnsiTheme="minorHAnsi" w:cstheme="minorHAnsi"/>
            <w:sz w:val="24"/>
            <w:szCs w:val="24"/>
          </w:rPr>
          <w:id w:val="-1360503810"/>
          <w14:checkbox>
            <w14:checked w14:val="0"/>
            <w14:checkedState w14:val="2612" w14:font="MS Gothic"/>
            <w14:uncheckedState w14:val="2610" w14:font="MS Gothic"/>
          </w14:checkbox>
        </w:sdtPr>
        <w:sdtEndPr/>
        <w:sdtContent>
          <w:r w:rsidR="0084467B">
            <w:rPr>
              <w:rFonts w:hint="eastAsia" w:ascii="MS Gothic" w:hAnsi="MS Gothic" w:eastAsia="MS Gothic" w:cstheme="minorHAnsi"/>
              <w:sz w:val="24"/>
              <w:szCs w:val="24"/>
            </w:rPr>
            <w:t>☐</w:t>
          </w:r>
        </w:sdtContent>
      </w:sdt>
      <w:r w:rsidRPr="00E5029B" w:rsidR="0084467B">
        <w:rPr>
          <w:rFonts w:asciiTheme="minorHAnsi" w:hAnsiTheme="minorHAnsi" w:cstheme="minorHAnsi"/>
          <w:sz w:val="24"/>
          <w:szCs w:val="24"/>
        </w:rPr>
        <w:t xml:space="preserve"> </w:t>
      </w:r>
      <w:r w:rsidR="0084467B">
        <w:rPr>
          <w:rFonts w:asciiTheme="minorHAnsi" w:hAnsiTheme="minorHAnsi" w:cstheme="minorHAnsi"/>
          <w:sz w:val="24"/>
          <w:szCs w:val="24"/>
        </w:rPr>
        <w:t xml:space="preserve">NOCON </w:t>
      </w:r>
      <w:r w:rsidRPr="0084467B" w:rsidR="0084467B">
        <w:rPr>
          <w:rFonts w:asciiTheme="minorHAnsi" w:hAnsiTheme="minorHAnsi" w:cstheme="minorHAnsi"/>
          <w:i/>
          <w:iCs/>
          <w:sz w:val="24"/>
          <w:szCs w:val="24"/>
        </w:rPr>
        <w:t>(</w:t>
      </w:r>
      <w:r w:rsidRPr="0084467B" w:rsidR="0084467B">
        <w:rPr>
          <w:rFonts w:asciiTheme="minorHAnsi" w:hAnsiTheme="minorHAnsi" w:cstheme="minorHAnsi"/>
          <w:i/>
          <w:iCs/>
        </w:rPr>
        <w:t>Contains CUI. Federal, state, local, or tribal employees may have access, but contractors cannot.</w:t>
      </w:r>
      <w:r w:rsidRPr="0084467B" w:rsidR="0084467B">
        <w:rPr>
          <w:rFonts w:asciiTheme="minorHAnsi" w:hAnsiTheme="minorHAnsi" w:cstheme="minorHAnsi"/>
          <w:i/>
          <w:iCs/>
          <w:sz w:val="24"/>
          <w:szCs w:val="24"/>
        </w:rPr>
        <w:t>)</w:t>
      </w:r>
    </w:p>
    <w:p w:rsidR="00D42E0C" w:rsidP="0084467B" w:rsidRDefault="002A3A92" w14:paraId="3EDCE272" w14:textId="734BB951">
      <w:pPr>
        <w:pStyle w:val="nrpsNormal"/>
        <w:spacing w:after="0"/>
        <w:rPr>
          <w:rFonts w:asciiTheme="minorHAnsi" w:hAnsiTheme="minorHAnsi" w:cstheme="minorHAnsi"/>
          <w:i/>
          <w:iCs/>
        </w:rPr>
      </w:pPr>
      <w:sdt>
        <w:sdtPr>
          <w:rPr>
            <w:rFonts w:asciiTheme="minorHAnsi" w:hAnsiTheme="minorHAnsi" w:cstheme="minorHAnsi"/>
            <w:sz w:val="24"/>
            <w:szCs w:val="24"/>
          </w:rPr>
          <w:id w:val="404500849"/>
          <w14:checkbox>
            <w14:checked w14:val="0"/>
            <w14:checkedState w14:val="2612" w14:font="MS Gothic"/>
            <w14:uncheckedState w14:val="2610" w14:font="MS Gothic"/>
          </w14:checkbox>
        </w:sdtPr>
        <w:sdtEndPr/>
        <w:sdtContent>
          <w:r w:rsidR="00446ECB">
            <w:rPr>
              <w:rFonts w:hint="eastAsia" w:ascii="MS Gothic" w:hAnsi="MS Gothic" w:eastAsia="MS Gothic" w:cstheme="minorHAnsi"/>
              <w:sz w:val="24"/>
              <w:szCs w:val="24"/>
            </w:rPr>
            <w:t>☐</w:t>
          </w:r>
        </w:sdtContent>
      </w:sdt>
      <w:r w:rsidRPr="00E5029B" w:rsidR="00446ECB">
        <w:rPr>
          <w:rFonts w:asciiTheme="minorHAnsi" w:hAnsiTheme="minorHAnsi" w:cstheme="minorHAnsi"/>
          <w:sz w:val="24"/>
          <w:szCs w:val="24"/>
        </w:rPr>
        <w:t xml:space="preserve"> </w:t>
      </w:r>
      <w:r w:rsidR="00446ECB">
        <w:rPr>
          <w:rFonts w:asciiTheme="minorHAnsi" w:hAnsiTheme="minorHAnsi" w:cstheme="minorHAnsi"/>
          <w:sz w:val="24"/>
          <w:szCs w:val="24"/>
        </w:rPr>
        <w:t xml:space="preserve">DL ONLY </w:t>
      </w:r>
      <w:r w:rsidRPr="004B5C6F" w:rsidR="00446ECB">
        <w:rPr>
          <w:rFonts w:asciiTheme="minorHAnsi" w:hAnsiTheme="minorHAnsi" w:cstheme="minorHAnsi"/>
          <w:i/>
          <w:iCs/>
          <w:sz w:val="24"/>
          <w:szCs w:val="24"/>
        </w:rPr>
        <w:t>(</w:t>
      </w:r>
      <w:r w:rsidRPr="004B5C6F" w:rsidR="009E05CA">
        <w:rPr>
          <w:rFonts w:asciiTheme="minorHAnsi" w:hAnsiTheme="minorHAnsi" w:cstheme="minorHAnsi"/>
          <w:i/>
          <w:iCs/>
        </w:rPr>
        <w:t>Contains CUI. Should only be available to a named list of individuals</w:t>
      </w:r>
      <w:r w:rsidR="004B5C6F">
        <w:rPr>
          <w:rFonts w:asciiTheme="minorHAnsi" w:hAnsiTheme="minorHAnsi" w:cstheme="minorHAnsi"/>
          <w:i/>
          <w:iCs/>
        </w:rPr>
        <w:t>.</w:t>
      </w:r>
      <w:r w:rsidRPr="004B5C6F" w:rsidR="009E05CA">
        <w:rPr>
          <w:rFonts w:asciiTheme="minorHAnsi" w:hAnsiTheme="minorHAnsi" w:cstheme="minorHAnsi"/>
          <w:i/>
          <w:iCs/>
        </w:rPr>
        <w:t>)</w:t>
      </w:r>
    </w:p>
    <w:tbl>
      <w:tblPr>
        <w:tblStyle w:val="NPS1"/>
        <w:tblW w:w="4950" w:type="dxa"/>
        <w:tblInd w:w="535" w:type="dxa"/>
        <w:tblLayout w:type="fixed"/>
        <w:tblLook w:val="0020" w:firstRow="1" w:lastRow="0" w:firstColumn="0" w:lastColumn="0" w:noHBand="0" w:noVBand="0"/>
      </w:tblPr>
      <w:tblGrid>
        <w:gridCol w:w="4950"/>
      </w:tblGrid>
      <w:tr w:rsidRPr="00E5029B" w:rsidR="0084467B" w:rsidTr="00F0184C" w14:paraId="5A5117F8" w14:textId="77777777">
        <w:trPr>
          <w:cnfStyle w:val="100000000000" w:firstRow="1" w:lastRow="0" w:firstColumn="0" w:lastColumn="0" w:oddVBand="0" w:evenVBand="0" w:oddHBand="0" w:evenHBand="0" w:firstRowFirstColumn="0" w:firstRowLastColumn="0" w:lastRowFirstColumn="0" w:lastRowLastColumn="0"/>
          <w:trHeight w:val="257"/>
        </w:trPr>
        <w:tc>
          <w:tcPr>
            <w:tcW w:w="4950" w:type="dxa"/>
          </w:tcPr>
          <w:p w:rsidRPr="00E5029B" w:rsidR="0084467B" w:rsidP="00D42E0C" w:rsidRDefault="00D42E0C" w14:paraId="370295F9" w14:textId="1C9B3FFD">
            <w:pPr>
              <w:pStyle w:val="nrpsTableheader"/>
              <w:rPr>
                <w:rFonts w:asciiTheme="minorHAnsi" w:hAnsiTheme="minorHAnsi" w:cstheme="minorHAnsi"/>
                <w:b/>
                <w:bCs w:val="0"/>
                <w:color w:val="FFFFFF" w:themeColor="background1"/>
                <w:sz w:val="22"/>
                <w:szCs w:val="24"/>
              </w:rPr>
            </w:pPr>
            <w:r>
              <w:rPr>
                <w:rFonts w:asciiTheme="minorHAnsi" w:hAnsiTheme="minorHAnsi" w:cstheme="minorHAnsi"/>
                <w:b/>
                <w:bCs w:val="0"/>
                <w:color w:val="FFFFFF" w:themeColor="background1"/>
                <w:sz w:val="22"/>
                <w:szCs w:val="24"/>
              </w:rPr>
              <w:t>DL ONLY Names</w:t>
            </w:r>
          </w:p>
        </w:tc>
      </w:tr>
      <w:tr w:rsidRPr="00E5029B" w:rsidR="0084467B" w:rsidTr="00F0184C" w14:paraId="16DEF4B0" w14:textId="77777777">
        <w:trPr>
          <w:trHeight w:val="366"/>
        </w:trPr>
        <w:tc>
          <w:tcPr>
            <w:tcW w:w="4950" w:type="dxa"/>
          </w:tcPr>
          <w:p w:rsidRPr="00E5029B" w:rsidR="0084467B" w:rsidP="00D42E0C" w:rsidRDefault="0084467B" w14:paraId="74117316" w14:textId="77777777">
            <w:pPr>
              <w:pStyle w:val="nrpsTableheader"/>
              <w:rPr>
                <w:rFonts w:asciiTheme="minorHAnsi" w:hAnsiTheme="minorHAnsi" w:cstheme="minorHAnsi"/>
                <w:b w:val="0"/>
                <w:bCs/>
                <w:color w:val="auto"/>
                <w:sz w:val="22"/>
                <w:szCs w:val="24"/>
              </w:rPr>
            </w:pPr>
          </w:p>
        </w:tc>
      </w:tr>
      <w:tr w:rsidRPr="00E5029B" w:rsidR="0084467B" w:rsidTr="00F0184C" w14:paraId="2207C63D" w14:textId="77777777">
        <w:trPr>
          <w:trHeight w:val="366"/>
        </w:trPr>
        <w:tc>
          <w:tcPr>
            <w:tcW w:w="4950" w:type="dxa"/>
          </w:tcPr>
          <w:p w:rsidRPr="00E5029B" w:rsidR="0084467B" w:rsidP="00D42E0C" w:rsidRDefault="0084467B" w14:paraId="025DB0F9" w14:textId="77777777">
            <w:pPr>
              <w:pStyle w:val="nrpsTableheader"/>
              <w:rPr>
                <w:rFonts w:asciiTheme="minorHAnsi" w:hAnsiTheme="minorHAnsi" w:cstheme="minorHAnsi"/>
                <w:b w:val="0"/>
                <w:bCs/>
                <w:color w:val="auto"/>
                <w:sz w:val="22"/>
                <w:szCs w:val="24"/>
              </w:rPr>
            </w:pPr>
          </w:p>
        </w:tc>
      </w:tr>
      <w:tr w:rsidRPr="00E5029B" w:rsidR="0084467B" w:rsidTr="00F0184C" w14:paraId="19FA106D" w14:textId="77777777">
        <w:trPr>
          <w:trHeight w:val="366"/>
        </w:trPr>
        <w:tc>
          <w:tcPr>
            <w:tcW w:w="4950" w:type="dxa"/>
          </w:tcPr>
          <w:p w:rsidRPr="00E5029B" w:rsidR="0084467B" w:rsidP="00D42E0C" w:rsidRDefault="0084467B" w14:paraId="05E4548C" w14:textId="77777777">
            <w:pPr>
              <w:pStyle w:val="nrpsTableheader"/>
              <w:rPr>
                <w:rFonts w:asciiTheme="minorHAnsi" w:hAnsiTheme="minorHAnsi" w:cstheme="minorHAnsi"/>
                <w:b w:val="0"/>
                <w:bCs/>
                <w:color w:val="auto"/>
                <w:sz w:val="22"/>
                <w:szCs w:val="24"/>
              </w:rPr>
            </w:pPr>
          </w:p>
        </w:tc>
      </w:tr>
      <w:tr w:rsidRPr="00E5029B" w:rsidR="0084467B" w:rsidTr="00F0184C" w14:paraId="6F361C5F" w14:textId="77777777">
        <w:trPr>
          <w:trHeight w:val="366"/>
        </w:trPr>
        <w:tc>
          <w:tcPr>
            <w:tcW w:w="4950" w:type="dxa"/>
          </w:tcPr>
          <w:p w:rsidRPr="00E5029B" w:rsidR="0084467B" w:rsidP="00D42E0C" w:rsidRDefault="0084467B" w14:paraId="592D41A7" w14:textId="77777777">
            <w:pPr>
              <w:pStyle w:val="nrpsTableheader"/>
              <w:rPr>
                <w:rFonts w:asciiTheme="minorHAnsi" w:hAnsiTheme="minorHAnsi" w:cstheme="minorHAnsi"/>
                <w:b w:val="0"/>
                <w:bCs/>
                <w:color w:val="auto"/>
                <w:sz w:val="22"/>
                <w:szCs w:val="24"/>
              </w:rPr>
            </w:pPr>
          </w:p>
        </w:tc>
      </w:tr>
      <w:tr w:rsidRPr="00E5029B" w:rsidR="0084467B" w:rsidTr="00F0184C" w14:paraId="61590928" w14:textId="77777777">
        <w:trPr>
          <w:trHeight w:val="366"/>
        </w:trPr>
        <w:tc>
          <w:tcPr>
            <w:tcW w:w="4950" w:type="dxa"/>
          </w:tcPr>
          <w:p w:rsidRPr="00E5029B" w:rsidR="0084467B" w:rsidP="00D42E0C" w:rsidRDefault="0084467B" w14:paraId="1A07AF7B" w14:textId="77777777">
            <w:pPr>
              <w:pStyle w:val="nrpsTableheader"/>
              <w:rPr>
                <w:rFonts w:asciiTheme="minorHAnsi" w:hAnsiTheme="minorHAnsi" w:cstheme="minorHAnsi"/>
                <w:b w:val="0"/>
                <w:bCs/>
                <w:color w:val="auto"/>
                <w:sz w:val="22"/>
                <w:szCs w:val="24"/>
              </w:rPr>
            </w:pPr>
          </w:p>
        </w:tc>
      </w:tr>
      <w:tr w:rsidRPr="00E5029B" w:rsidR="0084467B" w:rsidTr="00F0184C" w14:paraId="20C3AB39" w14:textId="77777777">
        <w:trPr>
          <w:trHeight w:val="366"/>
        </w:trPr>
        <w:tc>
          <w:tcPr>
            <w:tcW w:w="4950" w:type="dxa"/>
          </w:tcPr>
          <w:p w:rsidRPr="00E5029B" w:rsidR="0084467B" w:rsidP="00D42E0C" w:rsidRDefault="0084467B" w14:paraId="072401A1" w14:textId="77777777">
            <w:pPr>
              <w:pStyle w:val="nrpsTableheader"/>
              <w:rPr>
                <w:rFonts w:asciiTheme="minorHAnsi" w:hAnsiTheme="minorHAnsi" w:cstheme="minorHAnsi"/>
                <w:b w:val="0"/>
                <w:bCs/>
                <w:color w:val="auto"/>
                <w:sz w:val="22"/>
                <w:szCs w:val="24"/>
              </w:rPr>
            </w:pPr>
          </w:p>
        </w:tc>
      </w:tr>
    </w:tbl>
    <w:p w:rsidR="00804B5A" w:rsidP="00B0394B" w:rsidRDefault="00B54967" w14:paraId="3BE7589D" w14:textId="2AAB527E">
      <w:pPr>
        <w:pStyle w:val="nrpsNormal"/>
        <w:rPr>
          <w:rFonts w:asciiTheme="minorHAnsi" w:hAnsiTheme="minorHAnsi" w:cstheme="minorHAnsi"/>
        </w:rPr>
      </w:pPr>
      <w:r w:rsidRPr="00E5029B">
        <w:rPr>
          <w:rFonts w:asciiTheme="minorHAnsi" w:hAnsiTheme="minorHAnsi" w:cstheme="minorHAnsi"/>
        </w:rPr>
        <w:t>More information about these codes can be found at: </w:t>
      </w:r>
      <w:hyperlink w:history="1" r:id="rId19">
        <w:r w:rsidRPr="00E5029B">
          <w:rPr>
            <w:rStyle w:val="Hyperlink"/>
            <w:rFonts w:asciiTheme="minorHAnsi" w:hAnsiTheme="minorHAnsi" w:cstheme="minorHAnsi"/>
          </w:rPr>
          <w:t>https://www.archives.gov/cui/registry/limited-dissemination</w:t>
        </w:r>
      </w:hyperlink>
      <w:r w:rsidRPr="00E5029B" w:rsidR="00804B5A">
        <w:rPr>
          <w:rFonts w:asciiTheme="minorHAnsi" w:hAnsiTheme="minorHAnsi" w:cstheme="minorHAnsi"/>
        </w:rPr>
        <w:t>).</w:t>
      </w:r>
      <w:r w:rsidR="001B0C12">
        <w:rPr>
          <w:rFonts w:asciiTheme="minorHAnsi" w:hAnsiTheme="minorHAnsi" w:cstheme="minorHAnsi"/>
        </w:rPr>
        <w:t xml:space="preserve"> </w:t>
      </w:r>
    </w:p>
    <w:p w:rsidRPr="00E5029B" w:rsidR="00B635B2" w:rsidP="009D2A7C" w:rsidRDefault="00B635B2" w14:paraId="5915D609" w14:textId="77777777">
      <w:pPr>
        <w:pStyle w:val="nrpsNormal"/>
        <w:rPr>
          <w:rFonts w:asciiTheme="minorHAnsi" w:hAnsiTheme="minorHAnsi" w:cstheme="minorHAnsi"/>
          <w:noProof/>
        </w:rPr>
      </w:pPr>
    </w:p>
    <w:p w:rsidR="006D1B0C" w:rsidRDefault="006D1B0C" w14:paraId="44F6511C"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AC1B50" w:rsidP="00AC1B50" w:rsidRDefault="00AC1B50" w14:paraId="32D0D08B" w14:textId="0923FEE5">
      <w:pPr>
        <w:pStyle w:val="nrpsHeading1"/>
        <w:rPr>
          <w:rFonts w:asciiTheme="minorHAnsi" w:hAnsiTheme="minorHAnsi" w:cstheme="minorHAnsi"/>
          <w:sz w:val="36"/>
          <w:szCs w:val="20"/>
        </w:rPr>
      </w:pPr>
      <w:r>
        <w:rPr>
          <w:rFonts w:asciiTheme="minorHAnsi" w:hAnsiTheme="minorHAnsi" w:cstheme="minorHAnsi"/>
          <w:sz w:val="36"/>
          <w:szCs w:val="20"/>
        </w:rPr>
        <w:t>Intellectual Rights</w:t>
      </w:r>
      <w:r w:rsidR="00637BAC">
        <w:rPr>
          <w:rFonts w:asciiTheme="minorHAnsi" w:hAnsiTheme="minorHAnsi" w:cstheme="minorHAnsi"/>
          <w:sz w:val="36"/>
          <w:szCs w:val="20"/>
        </w:rPr>
        <w:t xml:space="preserve"> Statement</w:t>
      </w:r>
    </w:p>
    <w:p w:rsidR="00AC1B50" w:rsidP="00B0394B" w:rsidRDefault="00AC1B50" w14:paraId="1B58DF6B" w14:textId="17CACBEB">
      <w:pPr>
        <w:pStyle w:val="nrpsNormal"/>
        <w:rPr>
          <w:rFonts w:asciiTheme="minorHAnsi" w:hAnsiTheme="minorHAnsi" w:cstheme="minorHAnsi"/>
        </w:rPr>
      </w:pPr>
      <w:r w:rsidRPr="00E5029B">
        <w:rPr>
          <w:rFonts w:asciiTheme="minorHAnsi" w:hAnsiTheme="minorHAnsi" w:cstheme="minorHAnsi"/>
        </w:rPr>
        <w:t>(</w:t>
      </w:r>
      <w:r w:rsidR="00251920">
        <w:rPr>
          <w:rFonts w:asciiTheme="minorHAnsi" w:hAnsiTheme="minorHAnsi" w:cstheme="minorHAnsi"/>
        </w:rPr>
        <w:t xml:space="preserve">The </w:t>
      </w:r>
      <w:proofErr w:type="spellStart"/>
      <w:r w:rsidR="00251920">
        <w:rPr>
          <w:rFonts w:asciiTheme="minorHAnsi" w:hAnsiTheme="minorHAnsi" w:cstheme="minorHAnsi"/>
        </w:rPr>
        <w:t>EMLeditor</w:t>
      </w:r>
      <w:proofErr w:type="spellEnd"/>
      <w:r w:rsidR="00251920">
        <w:rPr>
          <w:rFonts w:asciiTheme="minorHAnsi" w:hAnsiTheme="minorHAnsi" w:cstheme="minorHAnsi"/>
        </w:rPr>
        <w:t xml:space="preserve"> tool can assist in modifying the intellectual rights statement that is embedded in metadata.</w:t>
      </w:r>
      <w:r w:rsidR="004A238D">
        <w:rPr>
          <w:rFonts w:asciiTheme="minorHAnsi" w:hAnsiTheme="minorHAnsi" w:cstheme="minorHAnsi"/>
        </w:rPr>
        <w:t xml:space="preserve"> Government </w:t>
      </w:r>
      <w:r w:rsidR="00241BB8">
        <w:rPr>
          <w:rFonts w:asciiTheme="minorHAnsi" w:hAnsiTheme="minorHAnsi" w:cstheme="minorHAnsi"/>
        </w:rPr>
        <w:t xml:space="preserve">works </w:t>
      </w:r>
      <w:r w:rsidR="00FA7500">
        <w:rPr>
          <w:rFonts w:asciiTheme="minorHAnsi" w:hAnsiTheme="minorHAnsi" w:cstheme="minorHAnsi"/>
        </w:rPr>
        <w:t>shared with the public are usually public, i.e. public domain, or CC0, and anything with CUI should be set to ‘restricted’.)</w:t>
      </w:r>
    </w:p>
    <w:p w:rsidRPr="003B5FDC" w:rsidR="003B5FDC" w:rsidP="003B5FDC" w:rsidRDefault="002A3A92" w14:paraId="21FC9EE5" w14:textId="7F77B029">
      <w:pPr>
        <w:pStyle w:val="nrpsNormal"/>
        <w:rPr>
          <w:rFonts w:asciiTheme="minorHAnsi" w:hAnsiTheme="minorHAnsi" w:cstheme="minorHAnsi"/>
          <w:i/>
          <w:iCs/>
          <w:sz w:val="24"/>
          <w:szCs w:val="24"/>
        </w:rPr>
      </w:pPr>
      <w:sdt>
        <w:sdtPr>
          <w:rPr>
            <w:rFonts w:asciiTheme="minorHAnsi" w:hAnsiTheme="minorHAnsi" w:cstheme="minorHAnsi"/>
            <w:sz w:val="24"/>
            <w:szCs w:val="24"/>
          </w:rPr>
          <w:id w:val="317003481"/>
          <w14:checkbox>
            <w14:checked w14:val="1"/>
            <w14:checkedState w14:val="2612" w14:font="MS Gothic"/>
            <w14:uncheckedState w14:val="2610" w14:font="MS Gothic"/>
          </w14:checkbox>
        </w:sdtPr>
        <w:sdtEndPr/>
        <w:sdtContent>
          <w:r w:rsidR="00AB6662">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Public </w:t>
      </w:r>
      <w:r w:rsidRPr="003B5FDC" w:rsidR="003B5FDC">
        <w:rPr>
          <w:rFonts w:asciiTheme="minorHAnsi" w:hAnsiTheme="minorHAnsi" w:cstheme="minorHAnsi"/>
          <w:i/>
          <w:iCs/>
          <w:sz w:val="24"/>
          <w:szCs w:val="24"/>
        </w:rPr>
        <w:t>(D</w:t>
      </w:r>
      <w:r w:rsidRPr="003B5FDC" w:rsidR="003B5FDC">
        <w:rPr>
          <w:rFonts w:asciiTheme="minorHAnsi" w:hAnsiTheme="minorHAnsi" w:cstheme="minorHAnsi"/>
          <w:i/>
          <w:iCs/>
        </w:rPr>
        <w:t>oes not contain CUI. The intellectual rights will read: “This work is in the public domain. There is no copyright or license.”</w:t>
      </w:r>
      <w:r w:rsidRPr="003B5FDC" w:rsidR="003B5FDC">
        <w:rPr>
          <w:rFonts w:asciiTheme="minorHAnsi" w:hAnsiTheme="minorHAnsi" w:cstheme="minorHAnsi"/>
          <w:i/>
          <w:iCs/>
          <w:sz w:val="24"/>
          <w:szCs w:val="24"/>
        </w:rPr>
        <w:t>)</w:t>
      </w:r>
    </w:p>
    <w:p w:rsidRPr="00BF7E34" w:rsidR="003B5FDC" w:rsidP="003B5FDC" w:rsidRDefault="002A3A92" w14:paraId="484578D3" w14:textId="2D29DA09">
      <w:pPr>
        <w:pStyle w:val="nrpsNormal"/>
        <w:rPr>
          <w:rFonts w:asciiTheme="minorHAnsi" w:hAnsiTheme="minorHAnsi" w:cstheme="minorHAnsi"/>
          <w:sz w:val="24"/>
          <w:szCs w:val="24"/>
        </w:rPr>
      </w:pPr>
      <w:sdt>
        <w:sdtPr>
          <w:rPr>
            <w:rFonts w:asciiTheme="minorHAnsi" w:hAnsiTheme="minorHAnsi" w:cstheme="minorHAnsi"/>
            <w:sz w:val="24"/>
            <w:szCs w:val="24"/>
          </w:rPr>
          <w:id w:val="1119336678"/>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 xml:space="preserve">CC0 </w:t>
      </w:r>
      <w:r w:rsidRPr="005B2F84" w:rsidR="003B5FDC">
        <w:rPr>
          <w:rFonts w:asciiTheme="minorHAnsi" w:hAnsiTheme="minorHAnsi" w:cstheme="minorHAnsi"/>
          <w:i/>
          <w:iCs/>
          <w:sz w:val="24"/>
          <w:szCs w:val="24"/>
        </w:rPr>
        <w:t>(</w:t>
      </w:r>
      <w:r w:rsidRPr="005B2F84" w:rsidR="005B2F84">
        <w:rPr>
          <w:rFonts w:asciiTheme="minorHAnsi" w:hAnsiTheme="minorHAnsi" w:cstheme="minorHAnsi"/>
          <w:i/>
          <w:iCs/>
          <w:sz w:val="24"/>
          <w:szCs w:val="24"/>
        </w:rPr>
        <w:t>Does not contain CUI.</w:t>
      </w:r>
      <w:r w:rsidR="00F472AE">
        <w:rPr>
          <w:rFonts w:asciiTheme="minorHAnsi" w:hAnsiTheme="minorHAnsi" w:cstheme="minorHAnsi"/>
          <w:i/>
          <w:iCs/>
          <w:sz w:val="24"/>
          <w:szCs w:val="24"/>
        </w:rPr>
        <w:t xml:space="preserve"> The intellectual rights will read: “</w:t>
      </w:r>
      <w:r w:rsidRPr="00F472AE" w:rsidR="00F472AE">
        <w:rPr>
          <w:rFonts w:asciiTheme="minorHAnsi" w:hAnsiTheme="minorHAnsi" w:cstheme="minorHAnsi"/>
          <w:i/>
          <w:iCs/>
          <w:sz w:val="24"/>
          <w:szCs w:val="24"/>
        </w:rPr>
        <w:t xml:space="preserve">The person who associated a work with this deed has dedicated the work to the public domain by waiving </w:t>
      </w:r>
      <w:proofErr w:type="gramStart"/>
      <w:r w:rsidRPr="00F472AE" w:rsidR="00F472AE">
        <w:rPr>
          <w:rFonts w:asciiTheme="minorHAnsi" w:hAnsiTheme="minorHAnsi" w:cstheme="minorHAnsi"/>
          <w:i/>
          <w:iCs/>
          <w:sz w:val="24"/>
          <w:szCs w:val="24"/>
        </w:rPr>
        <w:t>all of</w:t>
      </w:r>
      <w:proofErr w:type="gramEnd"/>
      <w:r w:rsidRPr="00F472AE" w:rsidR="00F472AE">
        <w:rPr>
          <w:rFonts w:asciiTheme="minorHAnsi" w:hAnsiTheme="minorHAnsi" w:cstheme="minorHAnsi"/>
          <w:i/>
          <w:iCs/>
          <w:sz w:val="24"/>
          <w:szCs w:val="24"/>
        </w:rPr>
        <w:t xml:space="preserve"> his or her rights to the work worldwide under copyright law, including all related and neighboring rights, to the extent allowed by law. You can copy, modify, </w:t>
      </w:r>
      <w:proofErr w:type="gramStart"/>
      <w:r w:rsidRPr="00F472AE" w:rsidR="00F472AE">
        <w:rPr>
          <w:rFonts w:asciiTheme="minorHAnsi" w:hAnsiTheme="minorHAnsi" w:cstheme="minorHAnsi"/>
          <w:i/>
          <w:iCs/>
          <w:sz w:val="24"/>
          <w:szCs w:val="24"/>
        </w:rPr>
        <w:t>distribute</w:t>
      </w:r>
      <w:proofErr w:type="gramEnd"/>
      <w:r w:rsidRPr="00F472AE" w:rsidR="00F472AE">
        <w:rPr>
          <w:rFonts w:asciiTheme="minorHAnsi" w:hAnsiTheme="minorHAnsi" w:cstheme="minorHAnsi"/>
          <w:i/>
          <w:iCs/>
          <w:sz w:val="24"/>
          <w:szCs w:val="24"/>
        </w:rPr>
        <w:t xml:space="preserve"> and perform the work, even for commercial purposes, all without asking permission.”</w:t>
      </w:r>
      <w:r w:rsidRPr="005B2F84" w:rsidR="003B5FDC">
        <w:rPr>
          <w:rFonts w:asciiTheme="minorHAnsi" w:hAnsiTheme="minorHAnsi" w:cstheme="minorHAnsi"/>
          <w:i/>
          <w:iCs/>
          <w:sz w:val="24"/>
          <w:szCs w:val="24"/>
        </w:rPr>
        <w:t>)</w:t>
      </w:r>
    </w:p>
    <w:p w:rsidR="003B5FDC" w:rsidP="003B5FDC" w:rsidRDefault="002A3A92" w14:paraId="1131E9C1" w14:textId="107A9E1D">
      <w:pPr>
        <w:pStyle w:val="nrpsNormal"/>
        <w:rPr>
          <w:rFonts w:asciiTheme="minorHAnsi" w:hAnsiTheme="minorHAnsi" w:cstheme="minorHAnsi"/>
          <w:noProof/>
        </w:rPr>
      </w:pPr>
      <w:sdt>
        <w:sdtPr>
          <w:rPr>
            <w:rFonts w:asciiTheme="minorHAnsi" w:hAnsiTheme="minorHAnsi" w:cstheme="minorHAnsi"/>
            <w:sz w:val="24"/>
            <w:szCs w:val="24"/>
          </w:rPr>
          <w:id w:val="-743333136"/>
          <w14:checkbox>
            <w14:checked w14:val="0"/>
            <w14:checkedState w14:val="2612" w14:font="MS Gothic"/>
            <w14:uncheckedState w14:val="2610" w14:font="MS Gothic"/>
          </w14:checkbox>
        </w:sdtPr>
        <w:sdtEndPr/>
        <w:sdtContent>
          <w:r w:rsidR="003B5FDC">
            <w:rPr>
              <w:rFonts w:hint="eastAsia" w:ascii="MS Gothic" w:hAnsi="MS Gothic" w:eastAsia="MS Gothic" w:cstheme="minorHAnsi"/>
              <w:sz w:val="24"/>
              <w:szCs w:val="24"/>
            </w:rPr>
            <w:t>☐</w:t>
          </w:r>
        </w:sdtContent>
      </w:sdt>
      <w:r w:rsidRPr="00E5029B" w:rsidR="003B5FDC">
        <w:rPr>
          <w:rFonts w:asciiTheme="minorHAnsi" w:hAnsiTheme="minorHAnsi" w:cstheme="minorHAnsi"/>
          <w:sz w:val="24"/>
          <w:szCs w:val="24"/>
        </w:rPr>
        <w:t xml:space="preserve"> </w:t>
      </w:r>
      <w:r w:rsidR="003B5FDC">
        <w:rPr>
          <w:rFonts w:asciiTheme="minorHAnsi" w:hAnsiTheme="minorHAnsi" w:cstheme="minorHAnsi"/>
          <w:sz w:val="24"/>
          <w:szCs w:val="24"/>
        </w:rPr>
        <w:t>Restricted (</w:t>
      </w:r>
      <w:r w:rsidRPr="005B2F84" w:rsidR="003B5FDC">
        <w:rPr>
          <w:rFonts w:asciiTheme="minorHAnsi" w:hAnsiTheme="minorHAnsi" w:cstheme="minorHAnsi"/>
          <w:i/>
          <w:iCs/>
          <w:sz w:val="24"/>
          <w:szCs w:val="24"/>
        </w:rPr>
        <w:t>Contains CUI</w:t>
      </w:r>
      <w:r w:rsidRPr="005B2F84" w:rsidR="005B2F84">
        <w:rPr>
          <w:rFonts w:asciiTheme="minorHAnsi" w:hAnsiTheme="minorHAnsi" w:cstheme="minorHAnsi"/>
          <w:i/>
          <w:iCs/>
          <w:sz w:val="24"/>
          <w:szCs w:val="24"/>
        </w:rPr>
        <w:t>.</w:t>
      </w:r>
      <w:r w:rsidR="003B5FDC">
        <w:rPr>
          <w:rFonts w:asciiTheme="minorHAnsi" w:hAnsiTheme="minorHAnsi" w:cstheme="minorHAnsi"/>
          <w:sz w:val="24"/>
          <w:szCs w:val="24"/>
        </w:rPr>
        <w:t>)</w:t>
      </w:r>
    </w:p>
    <w:p w:rsidR="003B5FDC" w:rsidP="00B0394B" w:rsidRDefault="003B5FDC" w14:paraId="0C879400" w14:textId="77777777">
      <w:pPr>
        <w:pStyle w:val="nrpsNormal"/>
        <w:rPr>
          <w:rFonts w:asciiTheme="minorHAnsi" w:hAnsiTheme="minorHAnsi" w:cstheme="minorHAnsi"/>
        </w:rPr>
      </w:pPr>
    </w:p>
    <w:p w:rsidRPr="00557B64" w:rsidR="00804B5A" w:rsidP="00557B64" w:rsidRDefault="00804B5A" w14:paraId="2A5D9FE9" w14:textId="399E60EA">
      <w:pPr>
        <w:pStyle w:val="nrpsHeading1"/>
      </w:pPr>
      <w:r w:rsidRPr="00557B64">
        <w:t>Keywords</w:t>
      </w:r>
    </w:p>
    <w:p w:rsidRPr="00E5029B" w:rsidR="00804B5A" w:rsidP="00243F78" w:rsidRDefault="00804B5A" w14:paraId="108B6A5E" w14:textId="181635A2">
      <w:pPr>
        <w:pStyle w:val="nrpsNormal"/>
        <w:rPr>
          <w:rFonts w:asciiTheme="minorHAnsi" w:hAnsiTheme="minorHAnsi" w:cstheme="minorHAnsi"/>
        </w:rPr>
      </w:pPr>
      <w:r w:rsidRPr="00E5029B">
        <w:rPr>
          <w:rFonts w:asciiTheme="minorHAnsi" w:hAnsiTheme="minorHAnsi" w:cstheme="minorHAnsi"/>
        </w:rPr>
        <w:t>(List keywords below and separate with commas.</w:t>
      </w:r>
      <w:r w:rsidR="001B0C12">
        <w:rPr>
          <w:rFonts w:asciiTheme="minorHAnsi" w:hAnsiTheme="minorHAnsi" w:cstheme="minorHAnsi"/>
        </w:rPr>
        <w:t xml:space="preserve"> </w:t>
      </w:r>
      <w:r w:rsidRPr="00E5029B">
        <w:rPr>
          <w:rFonts w:asciiTheme="minorHAnsi" w:hAnsiTheme="minorHAnsi" w:cstheme="minorHAnsi"/>
        </w:rPr>
        <w:t>Using keywords from a controlled vocabulary (CV) will improve the future discovery and reuse of your data.</w:t>
      </w:r>
      <w:r w:rsidR="001B0C12">
        <w:rPr>
          <w:rFonts w:asciiTheme="minorHAnsi" w:hAnsiTheme="minorHAnsi" w:cstheme="minorHAnsi"/>
        </w:rPr>
        <w:t xml:space="preserve"> </w:t>
      </w:r>
      <w:r w:rsidRPr="00E5029B">
        <w:rPr>
          <w:rFonts w:asciiTheme="minorHAnsi" w:hAnsiTheme="minorHAnsi" w:cstheme="minorHAnsi"/>
        </w:rPr>
        <w:t xml:space="preserve">The LTER CV is a good source for keywords. </w:t>
      </w:r>
      <w:r w:rsidRPr="00E5029B">
        <w:rPr>
          <w:rStyle w:val="nrpsNormalChar"/>
          <w:rFonts w:asciiTheme="minorHAnsi" w:hAnsiTheme="minorHAnsi" w:cstheme="minorHAnsi"/>
        </w:rPr>
        <w:t xml:space="preserve">Access the LTER CV </w:t>
      </w:r>
      <w:hyperlink w:history="1" r:id="rId20">
        <w:r w:rsidRPr="00E5029B">
          <w:rPr>
            <w:rStyle w:val="Hyperlink"/>
            <w:rFonts w:asciiTheme="minorHAnsi" w:hAnsiTheme="minorHAnsi" w:cstheme="minorHAnsi"/>
          </w:rPr>
          <w:t>here</w:t>
        </w:r>
      </w:hyperlink>
      <w:r w:rsidRPr="00E5029B">
        <w:rPr>
          <w:rFonts w:asciiTheme="minorHAnsi" w:hAnsiTheme="minorHAnsi" w:cstheme="minorHAnsi"/>
        </w:rPr>
        <w:t>.</w:t>
      </w:r>
      <w:r w:rsidR="001B0C12">
        <w:rPr>
          <w:rFonts w:asciiTheme="minorHAnsi" w:hAnsiTheme="minorHAnsi" w:cstheme="minorHAnsi"/>
        </w:rPr>
        <w:t xml:space="preserve"> </w:t>
      </w:r>
      <w:r w:rsidRPr="00E5029B">
        <w:rPr>
          <w:rFonts w:asciiTheme="minorHAnsi" w:hAnsiTheme="minorHAnsi" w:cstheme="minorHAnsi"/>
        </w:rPr>
        <w:t xml:space="preserve">Also, please determine one or two keywords that best describe your </w:t>
      </w:r>
      <w:r w:rsidRPr="00E5029B" w:rsidR="006F3A99">
        <w:rPr>
          <w:rFonts w:asciiTheme="minorHAnsi" w:hAnsiTheme="minorHAnsi" w:cstheme="minorHAnsi"/>
        </w:rPr>
        <w:t>park</w:t>
      </w:r>
      <w:r w:rsidRPr="00E5029B">
        <w:rPr>
          <w:rFonts w:asciiTheme="minorHAnsi" w:hAnsiTheme="minorHAnsi" w:cstheme="minorHAnsi"/>
        </w:rPr>
        <w:t>, station, and/or project (e.g., Trout Lake Station, NTL LTER).)</w:t>
      </w:r>
    </w:p>
    <w:tbl>
      <w:tblPr>
        <w:tblStyle w:val="TableGrid"/>
        <w:tblW w:w="0" w:type="auto"/>
        <w:tblLook w:val="04A0" w:firstRow="1" w:lastRow="0" w:firstColumn="1" w:lastColumn="0" w:noHBand="0" w:noVBand="1"/>
      </w:tblPr>
      <w:tblGrid>
        <w:gridCol w:w="12950"/>
      </w:tblGrid>
      <w:tr w:rsidR="009C75A9" w:rsidTr="009C75A9" w14:paraId="6547101B" w14:textId="77777777">
        <w:trPr>
          <w:trHeight w:val="1493"/>
        </w:trPr>
        <w:tc>
          <w:tcPr>
            <w:tcW w:w="12950" w:type="dxa"/>
          </w:tcPr>
          <w:p w:rsidR="009C75A9" w:rsidP="00243F78" w:rsidRDefault="00AD7D8B" w14:paraId="7CA872BF" w14:textId="5EE2B618">
            <w:pPr>
              <w:pStyle w:val="nrpsNormal"/>
              <w:rPr>
                <w:rFonts w:asciiTheme="minorHAnsi" w:hAnsiTheme="minorHAnsi" w:cstheme="minorHAnsi"/>
              </w:rPr>
            </w:pPr>
            <w:r w:rsidRPr="2A73F221">
              <w:rPr>
                <w:rFonts w:asciiTheme="minorHAnsi" w:hAnsiTheme="minorHAnsi" w:cstheme="minorBidi"/>
              </w:rPr>
              <w:t xml:space="preserve">River </w:t>
            </w:r>
            <w:r>
              <w:rPr>
                <w:rFonts w:asciiTheme="minorHAnsi" w:hAnsiTheme="minorHAnsi" w:cstheme="minorBidi"/>
              </w:rPr>
              <w:t>aquatic invertebrate</w:t>
            </w:r>
            <w:r w:rsidRPr="2A73F221">
              <w:rPr>
                <w:rFonts w:asciiTheme="minorHAnsi" w:hAnsiTheme="minorHAnsi" w:cstheme="minorBidi"/>
              </w:rPr>
              <w:t xml:space="preserve"> communities, spring</w:t>
            </w:r>
            <w:r>
              <w:rPr>
                <w:rFonts w:asciiTheme="minorHAnsi" w:hAnsiTheme="minorHAnsi" w:cstheme="minorBidi"/>
              </w:rPr>
              <w:t xml:space="preserve"> aquatic invertebrate</w:t>
            </w:r>
            <w:r w:rsidRPr="2A73F221">
              <w:rPr>
                <w:rFonts w:asciiTheme="minorHAnsi" w:hAnsiTheme="minorHAnsi" w:cstheme="minorBidi"/>
              </w:rPr>
              <w:t xml:space="preserve"> communities, small stream </w:t>
            </w:r>
            <w:r>
              <w:rPr>
                <w:rFonts w:asciiTheme="minorHAnsi" w:hAnsiTheme="minorHAnsi" w:cstheme="minorBidi"/>
              </w:rPr>
              <w:t>aquatic invertebrate</w:t>
            </w:r>
            <w:r w:rsidRPr="2A73F221">
              <w:rPr>
                <w:rFonts w:asciiTheme="minorHAnsi" w:hAnsiTheme="minorHAnsi" w:cstheme="minorBidi"/>
              </w:rPr>
              <w:t xml:space="preserve"> communities, </w:t>
            </w:r>
            <w:r>
              <w:rPr>
                <w:rFonts w:asciiTheme="minorHAnsi" w:hAnsiTheme="minorHAnsi" w:cstheme="minorBidi"/>
              </w:rPr>
              <w:t>aquatic invertebrate</w:t>
            </w:r>
            <w:r w:rsidRPr="2A73F221">
              <w:rPr>
                <w:rFonts w:asciiTheme="minorHAnsi" w:hAnsiTheme="minorHAnsi" w:cstheme="minorBidi"/>
              </w:rPr>
              <w:t xml:space="preserve"> habitat, water quality, stream discharge; Buffalo National River, Ozark National Scenic Riverways, </w:t>
            </w:r>
            <w:del w:author="Dodd, Hope R" w:date="2024-11-06T10:54:00Z" w:id="19">
              <w:r w:rsidRPr="2A73F221" w:rsidDel="00B220BB">
                <w:rPr>
                  <w:rFonts w:asciiTheme="minorHAnsi" w:hAnsiTheme="minorHAnsi" w:cstheme="minorBidi"/>
                </w:rPr>
                <w:delText xml:space="preserve">prairie </w:delText>
              </w:r>
            </w:del>
            <w:ins w:author="Dodd, Hope R" w:date="2024-11-06T10:54:00Z" w:id="20">
              <w:r w:rsidR="00B220BB">
                <w:rPr>
                  <w:rFonts w:asciiTheme="minorHAnsi" w:hAnsiTheme="minorHAnsi" w:cstheme="minorBidi"/>
                </w:rPr>
                <w:t>small</w:t>
              </w:r>
              <w:r w:rsidRPr="2A73F221" w:rsidR="00B220BB">
                <w:rPr>
                  <w:rFonts w:asciiTheme="minorHAnsi" w:hAnsiTheme="minorHAnsi" w:cstheme="minorBidi"/>
                </w:rPr>
                <w:t xml:space="preserve"> </w:t>
              </w:r>
            </w:ins>
            <w:r w:rsidRPr="2A73F221">
              <w:rPr>
                <w:rFonts w:asciiTheme="minorHAnsi" w:hAnsiTheme="minorHAnsi" w:cstheme="minorBidi"/>
              </w:rPr>
              <w:t>streams</w:t>
            </w:r>
          </w:p>
        </w:tc>
      </w:tr>
    </w:tbl>
    <w:p w:rsidRPr="00E5029B" w:rsidR="00C475D7" w:rsidP="00C475D7" w:rsidRDefault="00C475D7" w14:paraId="1B20F4E8" w14:textId="77777777">
      <w:pPr>
        <w:rPr>
          <w:rFonts w:asciiTheme="minorHAnsi" w:hAnsiTheme="minorHAnsi" w:cstheme="minorHAnsi"/>
        </w:rPr>
      </w:pPr>
    </w:p>
    <w:p w:rsidR="004A63E8" w:rsidRDefault="004A63E8" w14:paraId="686C522B" w14:textId="77777777">
      <w:pPr>
        <w:spacing w:after="0" w:line="240" w:lineRule="auto"/>
        <w:rPr>
          <w:rFonts w:eastAsia="Times New Roman" w:asciiTheme="minorHAnsi" w:hAnsiTheme="minorHAnsi" w:cstheme="minorHAnsi"/>
          <w:b/>
          <w:sz w:val="36"/>
          <w:szCs w:val="20"/>
        </w:rPr>
      </w:pPr>
      <w:r>
        <w:rPr>
          <w:rFonts w:asciiTheme="minorHAnsi" w:hAnsiTheme="minorHAnsi" w:cstheme="minorHAnsi"/>
          <w:sz w:val="36"/>
          <w:szCs w:val="20"/>
        </w:rPr>
        <w:br w:type="page"/>
      </w:r>
    </w:p>
    <w:p w:rsidRPr="00E5029B" w:rsidR="00804B5A" w:rsidP="00551D96" w:rsidRDefault="00804B5A" w14:paraId="2D62E42B" w14:textId="58985E73">
      <w:pPr>
        <w:pStyle w:val="nrpsHeading1"/>
        <w:rPr>
          <w:rFonts w:asciiTheme="minorHAnsi" w:hAnsiTheme="minorHAnsi" w:cstheme="minorHAnsi"/>
          <w:sz w:val="36"/>
          <w:szCs w:val="20"/>
        </w:rPr>
      </w:pPr>
      <w:r w:rsidRPr="00E5029B">
        <w:rPr>
          <w:rFonts w:asciiTheme="minorHAnsi" w:hAnsiTheme="minorHAnsi" w:cstheme="minorHAnsi"/>
          <w:sz w:val="36"/>
          <w:szCs w:val="20"/>
        </w:rPr>
        <w:t>Data Table</w:t>
      </w:r>
      <w:r w:rsidRPr="00E5029B" w:rsidR="00CC269B">
        <w:rPr>
          <w:rFonts w:asciiTheme="minorHAnsi" w:hAnsiTheme="minorHAnsi" w:cstheme="minorHAnsi"/>
          <w:sz w:val="36"/>
          <w:szCs w:val="20"/>
        </w:rPr>
        <w:t>(s)</w:t>
      </w:r>
    </w:p>
    <w:p w:rsidRPr="00E5029B" w:rsidR="00804B5A" w:rsidP="00B0394B" w:rsidRDefault="00804B5A" w14:paraId="45D7FFB1" w14:textId="10B5A66E">
      <w:pPr>
        <w:pStyle w:val="nrpsNormal"/>
        <w:rPr>
          <w:rFonts w:asciiTheme="minorHAnsi" w:hAnsiTheme="minorHAnsi" w:cstheme="minorHAnsi"/>
        </w:rPr>
      </w:pPr>
      <w:r w:rsidRPr="00E5029B">
        <w:rPr>
          <w:rFonts w:asciiTheme="minorHAnsi" w:hAnsiTheme="minorHAnsi" w:cstheme="minorHAnsi"/>
        </w:rPr>
        <w:t>(Provide a Table Name</w:t>
      </w:r>
      <w:r w:rsidR="009F1466">
        <w:rPr>
          <w:rFonts w:asciiTheme="minorHAnsi" w:hAnsiTheme="minorHAnsi" w:cstheme="minorHAnsi"/>
        </w:rPr>
        <w:t xml:space="preserve">, </w:t>
      </w:r>
      <w:r w:rsidRPr="00E5029B">
        <w:rPr>
          <w:rFonts w:asciiTheme="minorHAnsi" w:hAnsiTheme="minorHAnsi" w:cstheme="minorHAnsi"/>
        </w:rPr>
        <w:t>Table Description</w:t>
      </w:r>
      <w:r w:rsidR="009F1466">
        <w:rPr>
          <w:rFonts w:asciiTheme="minorHAnsi" w:hAnsiTheme="minorHAnsi" w:cstheme="minorHAnsi"/>
        </w:rPr>
        <w:t xml:space="preserve">, and description of each </w:t>
      </w:r>
      <w:r w:rsidRPr="00E5029B">
        <w:rPr>
          <w:rFonts w:asciiTheme="minorHAnsi" w:hAnsiTheme="minorHAnsi" w:cstheme="minorHAnsi"/>
        </w:rPr>
        <w:t>column in your data table</w:t>
      </w:r>
      <w:r w:rsidR="00F31BC0">
        <w:rPr>
          <w:rFonts w:asciiTheme="minorHAnsi" w:hAnsiTheme="minorHAnsi" w:cstheme="minorHAnsi"/>
        </w:rPr>
        <w:t>)</w:t>
      </w:r>
      <w:r w:rsidR="00FC4D20">
        <w:rPr>
          <w:rFonts w:asciiTheme="minorHAnsi" w:hAnsiTheme="minorHAnsi" w:cstheme="minorHAnsi"/>
        </w:rPr>
        <w:t>:</w:t>
      </w:r>
    </w:p>
    <w:p w:rsidRPr="00E5029B" w:rsidR="00804B5A" w:rsidP="009C75A9" w:rsidRDefault="00804B5A" w14:paraId="0A78FA60" w14:textId="25009053">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Column </w:t>
      </w:r>
      <w:r w:rsidR="005B7029">
        <w:rPr>
          <w:rFonts w:asciiTheme="minorHAnsi" w:hAnsiTheme="minorHAnsi" w:cstheme="minorHAnsi"/>
          <w:b/>
          <w:bCs/>
        </w:rPr>
        <w:t>N</w:t>
      </w:r>
      <w:r w:rsidRPr="00E5029B">
        <w:rPr>
          <w:rFonts w:asciiTheme="minorHAnsi" w:hAnsiTheme="minorHAnsi" w:cstheme="minorHAnsi"/>
          <w:b/>
          <w:bCs/>
        </w:rPr>
        <w:t>ame</w:t>
      </w:r>
      <w:r w:rsidRPr="00E5029B">
        <w:rPr>
          <w:rFonts w:asciiTheme="minorHAnsi" w:hAnsiTheme="minorHAnsi" w:cstheme="minorHAnsi"/>
        </w:rPr>
        <w:t>: This name must be exactly as it appears in the dataset. Please avoid special characters (like &amp; or \), dashes and spaces. Underscores are permissible. Do not begin a column name with a number.</w:t>
      </w:r>
    </w:p>
    <w:p w:rsidRPr="00E5029B" w:rsidR="007937D7" w:rsidP="009C75A9" w:rsidRDefault="00804B5A" w14:paraId="39AC5F06" w14:textId="7777777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Description</w:t>
      </w:r>
      <w:r w:rsidRPr="00E5029B">
        <w:rPr>
          <w:rFonts w:asciiTheme="minorHAnsi" w:hAnsiTheme="minorHAnsi" w:cstheme="minorHAnsi"/>
        </w:rPr>
        <w:t>: Please give a specific definition of the column name. This can be lengthy.</w:t>
      </w:r>
      <w:r w:rsidRPr="00E5029B" w:rsidR="007937D7">
        <w:rPr>
          <w:rFonts w:asciiTheme="minorHAnsi" w:hAnsiTheme="minorHAnsi" w:cstheme="minorHAnsi"/>
          <w:b/>
          <w:bCs/>
        </w:rPr>
        <w:t xml:space="preserve"> </w:t>
      </w:r>
    </w:p>
    <w:p w:rsidRPr="00E5029B" w:rsidR="00804B5A" w:rsidP="009C75A9" w:rsidRDefault="007937D7" w14:paraId="5E29FCE1" w14:textId="17042167">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Class:</w:t>
      </w:r>
      <w:r w:rsidRPr="00E5029B">
        <w:rPr>
          <w:rFonts w:asciiTheme="minorHAnsi" w:hAnsiTheme="minorHAnsi" w:cstheme="minorHAnsi"/>
        </w:rPr>
        <w:t xml:space="preserve"> Column class. Valid options are </w:t>
      </w:r>
      <w:r w:rsidRPr="00E5029B">
        <w:rPr>
          <w:rFonts w:asciiTheme="minorHAnsi" w:hAnsiTheme="minorHAnsi" w:cstheme="minorHAnsi"/>
          <w:b/>
          <w:bCs/>
        </w:rPr>
        <w:t>numeric</w:t>
      </w:r>
      <w:r w:rsidRPr="00E5029B">
        <w:rPr>
          <w:rFonts w:asciiTheme="minorHAnsi" w:hAnsiTheme="minorHAnsi" w:cstheme="minorHAnsi"/>
        </w:rPr>
        <w:t xml:space="preserve">, </w:t>
      </w:r>
      <w:r w:rsidRPr="00E5029B">
        <w:rPr>
          <w:rFonts w:asciiTheme="minorHAnsi" w:hAnsiTheme="minorHAnsi" w:cstheme="minorHAnsi"/>
          <w:b/>
          <w:bCs/>
        </w:rPr>
        <w:t>categorical</w:t>
      </w:r>
      <w:r w:rsidRPr="00E5029B">
        <w:rPr>
          <w:rFonts w:asciiTheme="minorHAnsi" w:hAnsiTheme="minorHAnsi" w:cstheme="minorHAnsi"/>
        </w:rPr>
        <w:t xml:space="preserve">, </w:t>
      </w:r>
      <w:r w:rsidRPr="00E5029B">
        <w:rPr>
          <w:rFonts w:asciiTheme="minorHAnsi" w:hAnsiTheme="minorHAnsi" w:cstheme="minorHAnsi"/>
          <w:b/>
          <w:bCs/>
        </w:rPr>
        <w:t>character</w:t>
      </w:r>
      <w:r w:rsidRPr="00E5029B">
        <w:rPr>
          <w:rFonts w:asciiTheme="minorHAnsi" w:hAnsiTheme="minorHAnsi" w:cstheme="minorHAnsi"/>
        </w:rPr>
        <w:t xml:space="preserve">, and </w:t>
      </w:r>
      <w:r w:rsidRPr="00E5029B">
        <w:rPr>
          <w:rFonts w:asciiTheme="minorHAnsi" w:hAnsiTheme="minorHAnsi" w:cstheme="minorHAnsi"/>
          <w:b/>
          <w:bCs/>
        </w:rPr>
        <w:t>date</w:t>
      </w:r>
      <w:r w:rsidRPr="00E5029B">
        <w:rPr>
          <w:rFonts w:asciiTheme="minorHAnsi" w:hAnsiTheme="minorHAnsi" w:cstheme="minorHAnsi"/>
        </w:rPr>
        <w:t>.</w:t>
      </w:r>
    </w:p>
    <w:p w:rsidRPr="00E5029B" w:rsidR="00804B5A" w:rsidP="009C75A9" w:rsidRDefault="00804B5A" w14:paraId="0BD732EF" w14:textId="1359AFC6">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Unit:</w:t>
      </w:r>
      <w:r w:rsidRPr="00E5029B">
        <w:rPr>
          <w:rFonts w:asciiTheme="minorHAnsi" w:hAnsiTheme="minorHAnsi" w:cstheme="minorHAnsi"/>
        </w:rPr>
        <w:t xml:space="preserve"> Identify units for all numeric variables.</w:t>
      </w:r>
      <w:r w:rsidR="001B0C12">
        <w:rPr>
          <w:rFonts w:asciiTheme="minorHAnsi" w:hAnsiTheme="minorHAnsi" w:cstheme="minorHAnsi"/>
        </w:rPr>
        <w:t xml:space="preserve"> </w:t>
      </w:r>
      <w:r w:rsidRPr="00E5029B">
        <w:rPr>
          <w:rFonts w:asciiTheme="minorHAnsi" w:hAnsiTheme="minorHAnsi" w:cstheme="minorHAnsi"/>
        </w:rPr>
        <w:t xml:space="preserve">Please avoid special characters and describe units in this pattern: </w:t>
      </w:r>
      <w:r w:rsidRPr="00E5029B" w:rsidR="000718E8">
        <w:rPr>
          <w:rFonts w:asciiTheme="minorHAnsi" w:hAnsiTheme="minorHAnsi" w:cstheme="minorHAnsi"/>
        </w:rPr>
        <w:t>e.g.,</w:t>
      </w:r>
      <w:r w:rsidRPr="00E5029B">
        <w:rPr>
          <w:rFonts w:asciiTheme="minorHAnsi" w:hAnsiTheme="minorHAnsi" w:cstheme="minorHAnsi"/>
        </w:rPr>
        <w:t xml:space="preserve"> </w:t>
      </w:r>
      <w:proofErr w:type="spellStart"/>
      <w:r w:rsidRPr="00E5029B">
        <w:rPr>
          <w:rFonts w:asciiTheme="minorHAnsi" w:hAnsiTheme="minorHAnsi" w:cstheme="minorHAnsi"/>
        </w:rPr>
        <w:t>microSiemenPerCentimeter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microgramPerLiter</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absorptionPerMolePerCentimeter</w:t>
      </w:r>
      <w:proofErr w:type="spellEnd"/>
    </w:p>
    <w:p w:rsidRPr="00E5029B" w:rsidR="00804B5A" w:rsidP="009C75A9" w:rsidRDefault="00804B5A" w14:paraId="2C60ECEB" w14:textId="5720EE70">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Date </w:t>
      </w:r>
      <w:r w:rsidR="006A4F5E">
        <w:rPr>
          <w:rFonts w:asciiTheme="minorHAnsi" w:hAnsiTheme="minorHAnsi" w:cstheme="minorHAnsi"/>
          <w:b/>
          <w:bCs/>
        </w:rPr>
        <w:t xml:space="preserve">Time </w:t>
      </w:r>
      <w:r w:rsidR="005B7029">
        <w:rPr>
          <w:rFonts w:asciiTheme="minorHAnsi" w:hAnsiTheme="minorHAnsi" w:cstheme="minorHAnsi"/>
          <w:b/>
          <w:bCs/>
        </w:rPr>
        <w:t>F</w:t>
      </w:r>
      <w:r w:rsidRPr="00E5029B">
        <w:rPr>
          <w:rFonts w:asciiTheme="minorHAnsi" w:hAnsiTheme="minorHAnsi" w:cstheme="minorHAnsi"/>
          <w:b/>
          <w:bCs/>
        </w:rPr>
        <w:t>ormat</w:t>
      </w:r>
      <w:r w:rsidRPr="00E5029B">
        <w:rPr>
          <w:rFonts w:asciiTheme="minorHAnsi" w:hAnsiTheme="minorHAnsi" w:cstheme="minorHAnsi"/>
        </w:rPr>
        <w:t>: Please tell us exactly how the date and time is formatted: e.g. mm/dd/</w:t>
      </w:r>
      <w:proofErr w:type="spellStart"/>
      <w:r w:rsidRPr="00E5029B">
        <w:rPr>
          <w:rFonts w:asciiTheme="minorHAnsi" w:hAnsiTheme="minorHAnsi" w:cstheme="minorHAnsi"/>
        </w:rPr>
        <w:t>yyyy</w:t>
      </w:r>
      <w:proofErr w:type="spellEnd"/>
      <w:r w:rsidRPr="00E5029B">
        <w:rPr>
          <w:rFonts w:asciiTheme="minorHAnsi" w:hAnsiTheme="minorHAnsi" w:cstheme="minorHAnsi"/>
        </w:rPr>
        <w:t xml:space="preserve">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plus the time zone and whether or not daylight savings was observed.</w:t>
      </w:r>
      <w:r w:rsidR="001B0C12">
        <w:rPr>
          <w:rFonts w:asciiTheme="minorHAnsi" w:hAnsiTheme="minorHAnsi" w:cstheme="minorHAnsi"/>
        </w:rPr>
        <w:t xml:space="preserve"> </w:t>
      </w:r>
      <w:r w:rsidRPr="00E5029B">
        <w:rPr>
          <w:rFonts w:asciiTheme="minorHAnsi" w:hAnsiTheme="minorHAnsi" w:cstheme="minorHAnsi"/>
        </w:rPr>
        <w:t xml:space="preserve">ISO </w:t>
      </w:r>
      <w:r w:rsidR="008F69B9">
        <w:rPr>
          <w:rFonts w:asciiTheme="minorHAnsi" w:hAnsiTheme="minorHAnsi" w:cstheme="minorHAnsi"/>
        </w:rPr>
        <w:t xml:space="preserve">8601 </w:t>
      </w:r>
      <w:r w:rsidRPr="00E5029B">
        <w:rPr>
          <w:rFonts w:asciiTheme="minorHAnsi" w:hAnsiTheme="minorHAnsi" w:cstheme="minorHAnsi"/>
        </w:rPr>
        <w:t xml:space="preserve">date format of YYYY-MM-DD or YYYY-MM-DD </w:t>
      </w:r>
      <w:proofErr w:type="spellStart"/>
      <w:r w:rsidRPr="00E5029B">
        <w:rPr>
          <w:rFonts w:asciiTheme="minorHAnsi" w:hAnsiTheme="minorHAnsi" w:cstheme="minorHAnsi"/>
        </w:rPr>
        <w:t>hh:</w:t>
      </w:r>
      <w:proofErr w:type="gramStart"/>
      <w:r w:rsidRPr="00E5029B">
        <w:rPr>
          <w:rFonts w:asciiTheme="minorHAnsi" w:hAnsiTheme="minorHAnsi" w:cstheme="minorHAnsi"/>
        </w:rPr>
        <w:t>mm:ss</w:t>
      </w:r>
      <w:proofErr w:type="spellEnd"/>
      <w:proofErr w:type="gramEnd"/>
      <w:r w:rsidRPr="00E5029B">
        <w:rPr>
          <w:rFonts w:asciiTheme="minorHAnsi" w:hAnsiTheme="minorHAnsi" w:cstheme="minorHAnsi"/>
        </w:rPr>
        <w:t xml:space="preserve"> is preferred.</w:t>
      </w:r>
    </w:p>
    <w:p w:rsidRPr="00E5029B" w:rsidR="00804B5A" w:rsidP="2834ABF6" w:rsidRDefault="00804B5A" w14:paraId="1D6DB948" w14:textId="61094EA3">
      <w:pPr>
        <w:pStyle w:val="nrpsNormal"/>
        <w:numPr>
          <w:ilvl w:val="0"/>
          <w:numId w:val="23"/>
        </w:numPr>
        <w:spacing w:after="0"/>
        <w:rPr>
          <w:rFonts w:asciiTheme="minorHAnsi" w:hAnsiTheme="minorHAnsi" w:cstheme="minorBidi"/>
        </w:rPr>
      </w:pPr>
      <w:r w:rsidRPr="2834ABF6">
        <w:rPr>
          <w:rFonts w:asciiTheme="minorHAnsi" w:hAnsiTheme="minorHAnsi" w:cstheme="minorBidi"/>
          <w:b/>
          <w:bCs/>
        </w:rPr>
        <w:t xml:space="preserve">Missing </w:t>
      </w:r>
      <w:r w:rsidRPr="2834ABF6" w:rsidR="005B7029">
        <w:rPr>
          <w:rFonts w:asciiTheme="minorHAnsi" w:hAnsiTheme="minorHAnsi" w:cstheme="minorBidi"/>
          <w:b/>
          <w:bCs/>
        </w:rPr>
        <w:t>V</w:t>
      </w:r>
      <w:r w:rsidRPr="2834ABF6">
        <w:rPr>
          <w:rFonts w:asciiTheme="minorHAnsi" w:hAnsiTheme="minorHAnsi" w:cstheme="minorBidi"/>
          <w:b/>
          <w:bCs/>
        </w:rPr>
        <w:t xml:space="preserve">alue </w:t>
      </w:r>
      <w:r w:rsidRPr="2834ABF6" w:rsidR="005B7029">
        <w:rPr>
          <w:rFonts w:asciiTheme="minorHAnsi" w:hAnsiTheme="minorHAnsi" w:cstheme="minorBidi"/>
          <w:b/>
          <w:bCs/>
        </w:rPr>
        <w:t>C</w:t>
      </w:r>
      <w:r w:rsidRPr="2834ABF6">
        <w:rPr>
          <w:rFonts w:asciiTheme="minorHAnsi" w:hAnsiTheme="minorHAnsi" w:cstheme="minorBidi"/>
          <w:b/>
          <w:bCs/>
        </w:rPr>
        <w:t>ode</w:t>
      </w:r>
      <w:r w:rsidRPr="2834ABF6">
        <w:rPr>
          <w:rFonts w:asciiTheme="minorHAnsi" w:hAnsiTheme="minorHAnsi" w:cstheme="minorBidi"/>
        </w:rPr>
        <w:t>:</w:t>
      </w:r>
      <w:commentRangeStart w:id="21"/>
      <w:r w:rsidRPr="2834ABF6">
        <w:rPr>
          <w:rFonts w:asciiTheme="minorHAnsi" w:hAnsiTheme="minorHAnsi" w:cstheme="minorBidi"/>
        </w:rPr>
        <w:t xml:space="preserve"> If a code for ‘no data’ is used, please </w:t>
      </w:r>
      <w:proofErr w:type="gramStart"/>
      <w:r w:rsidRPr="2834ABF6">
        <w:rPr>
          <w:rFonts w:asciiTheme="minorHAnsi" w:hAnsiTheme="minorHAnsi" w:cstheme="minorBidi"/>
        </w:rPr>
        <w:t>specify:</w:t>
      </w:r>
      <w:proofErr w:type="gramEnd"/>
      <w:r w:rsidRPr="2834ABF6">
        <w:rPr>
          <w:rFonts w:asciiTheme="minorHAnsi" w:hAnsiTheme="minorHAnsi" w:cstheme="minorBidi"/>
        </w:rPr>
        <w:t xml:space="preserve"> e.g., -99999</w:t>
      </w:r>
      <w:commentRangeEnd w:id="21"/>
      <w:r>
        <w:rPr>
          <w:rStyle w:val="CommentReference"/>
        </w:rPr>
        <w:commentReference w:id="21"/>
      </w:r>
    </w:p>
    <w:p w:rsidR="00461530" w:rsidP="00B0394B" w:rsidRDefault="00DF3C7B" w14:paraId="15392679" w14:textId="3CD304BB">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 xml:space="preserve">Missing </w:t>
      </w:r>
      <w:r w:rsidR="005B7029">
        <w:rPr>
          <w:rFonts w:asciiTheme="minorHAnsi" w:hAnsiTheme="minorHAnsi" w:cstheme="minorHAnsi"/>
          <w:b/>
          <w:bCs/>
        </w:rPr>
        <w:t>V</w:t>
      </w:r>
      <w:r w:rsidRPr="00E5029B">
        <w:rPr>
          <w:rFonts w:asciiTheme="minorHAnsi" w:hAnsiTheme="minorHAnsi" w:cstheme="minorHAnsi"/>
          <w:b/>
          <w:bCs/>
        </w:rPr>
        <w:t xml:space="preserve">alue </w:t>
      </w:r>
      <w:r w:rsidR="005B7029">
        <w:rPr>
          <w:rFonts w:asciiTheme="minorHAnsi" w:hAnsiTheme="minorHAnsi" w:cstheme="minorHAnsi"/>
          <w:b/>
          <w:bCs/>
        </w:rPr>
        <w:t>C</w:t>
      </w:r>
      <w:r w:rsidRPr="00E5029B">
        <w:rPr>
          <w:rFonts w:asciiTheme="minorHAnsi" w:hAnsiTheme="minorHAnsi" w:cstheme="minorHAnsi"/>
          <w:b/>
          <w:bCs/>
        </w:rPr>
        <w:t xml:space="preserve">ode </w:t>
      </w:r>
      <w:r w:rsidR="005B7029">
        <w:rPr>
          <w:rFonts w:asciiTheme="minorHAnsi" w:hAnsiTheme="minorHAnsi" w:cstheme="minorHAnsi"/>
          <w:b/>
          <w:bCs/>
        </w:rPr>
        <w:t>E</w:t>
      </w:r>
      <w:r w:rsidRPr="00E5029B">
        <w:rPr>
          <w:rFonts w:asciiTheme="minorHAnsi" w:hAnsiTheme="minorHAnsi" w:cstheme="minorHAnsi"/>
          <w:b/>
          <w:bCs/>
        </w:rPr>
        <w:t>xplanation</w:t>
      </w:r>
      <w:r w:rsidRPr="00E5029B">
        <w:rPr>
          <w:rFonts w:asciiTheme="minorHAnsi" w:hAnsiTheme="minorHAnsi" w:cstheme="minorHAnsi"/>
        </w:rPr>
        <w:t xml:space="preserve">: </w:t>
      </w:r>
      <w:r w:rsidRPr="00E5029B" w:rsidR="00933442">
        <w:rPr>
          <w:rFonts w:asciiTheme="minorHAnsi" w:hAnsiTheme="minorHAnsi" w:cstheme="minorHAnsi"/>
        </w:rPr>
        <w:t>Definition of missing value code.</w:t>
      </w:r>
    </w:p>
    <w:p w:rsidRPr="00C826A1" w:rsidR="009C2F87" w:rsidP="009C2F87" w:rsidRDefault="009C2F87" w14:paraId="1CDE9B82" w14:textId="77777777">
      <w:pPr>
        <w:pStyle w:val="nrpsNormal"/>
        <w:spacing w:after="0"/>
        <w:rPr>
          <w:rFonts w:asciiTheme="minorHAnsi" w:hAnsiTheme="minorHAnsi" w:cstheme="minorHAnsi"/>
        </w:rPr>
      </w:pPr>
    </w:p>
    <w:p w:rsidRPr="00E5029B" w:rsidR="00804B5A" w:rsidP="00B0394B" w:rsidRDefault="00804B5A" w14:paraId="1569C4B1" w14:textId="58FFA105">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877377">
        <w:rPr>
          <w:rFonts w:asciiTheme="minorHAnsi" w:hAnsiTheme="minorHAnsi" w:cstheme="minorHAnsi"/>
        </w:rPr>
        <w:t>HTLN_aqinvert_counts_thru_2023.</w:t>
      </w:r>
      <w:r w:rsidR="007C120C">
        <w:rPr>
          <w:rFonts w:asciiTheme="minorHAnsi" w:hAnsiTheme="minorHAnsi" w:cstheme="minorHAnsi"/>
        </w:rPr>
        <w:t>csv</w:t>
      </w:r>
    </w:p>
    <w:p w:rsidRPr="00E5029B" w:rsidR="00804B5A" w:rsidP="00B0394B" w:rsidRDefault="00804B5A" w14:paraId="15AB835C" w14:textId="40400A2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877377">
        <w:rPr>
          <w:rFonts w:asciiTheme="minorHAnsi" w:hAnsiTheme="minorHAnsi" w:cstheme="minorHAnsi"/>
        </w:rPr>
        <w:t>HTLN aquatic invertebrate samples from 2005 - 2023</w:t>
      </w:r>
    </w:p>
    <w:tbl>
      <w:tblPr>
        <w:tblStyle w:val="NPS1"/>
        <w:tblW w:w="5000" w:type="pct"/>
        <w:tblLook w:val="04A0" w:firstRow="1" w:lastRow="0" w:firstColumn="1" w:lastColumn="0" w:noHBand="0" w:noVBand="1"/>
      </w:tblPr>
      <w:tblGrid>
        <w:gridCol w:w="1767"/>
        <w:gridCol w:w="3563"/>
        <w:gridCol w:w="1853"/>
        <w:gridCol w:w="2191"/>
        <w:gridCol w:w="1670"/>
        <w:gridCol w:w="1673"/>
        <w:gridCol w:w="1673"/>
      </w:tblGrid>
      <w:tr w:rsidRPr="00E5029B" w:rsidR="002F72C5" w:rsidTr="59B12C2F" w14:paraId="29C9ED5E" w14:textId="7BDE82EB">
        <w:trPr>
          <w:cnfStyle w:val="100000000000" w:firstRow="1" w:lastRow="0" w:firstColumn="0" w:lastColumn="0" w:oddVBand="0" w:evenVBand="0" w:oddHBand="0" w:evenHBand="0" w:firstRowFirstColumn="0" w:firstRowLastColumn="0" w:lastRowFirstColumn="0" w:lastRowLastColumn="0"/>
          <w:trHeight w:val="1021"/>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1F0D85" w:rsidRDefault="00C475D7" w14:paraId="6FDB17B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1F0D85" w:rsidRDefault="00C475D7" w14:paraId="4329C9A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1F0D85" w:rsidRDefault="00C475D7" w14:paraId="0C598986" w14:textId="6385C028">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1F0D85" w:rsidRDefault="00C475D7" w14:paraId="03C9294F" w14:textId="39A9FF1D">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1F0D85" w:rsidRDefault="007937D7" w14:paraId="1642E325" w14:textId="66A9324E">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C475D7" w14:paraId="5742692E" w14:textId="2D5CB540">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sidR="00D32BE7">
              <w:rPr>
                <w:rFonts w:asciiTheme="minorHAnsi" w:hAnsiTheme="minorHAnsi" w:cstheme="minorHAnsi"/>
                <w:b/>
                <w:bCs w:val="0"/>
                <w:color w:val="FFFFFF" w:themeColor="background1"/>
                <w:sz w:val="22"/>
                <w:szCs w:val="24"/>
              </w:rPr>
              <w:t xml:space="preserve"> </w:t>
            </w: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1F0D85" w:rsidRDefault="00967133" w14:paraId="225177DF" w14:textId="17951E3C">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sidR="005B7029">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sidR="005B7029">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sidR="005B7029">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C475D7" w:rsidTr="59B12C2F" w14:paraId="53896748" w14:textId="25F90665">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42A3F8F4" w14:textId="4D3722E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27927F42" w14:textId="269392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7CA23C8C" w14:textId="584DDF0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A28DFEB" w14:textId="4F22945B">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402C95D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230526" w14:textId="49EA64DF">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5D7727E8" w14:textId="68D5134C">
            <w:pPr>
              <w:pStyle w:val="nrpsTableheader"/>
              <w:rPr>
                <w:rFonts w:asciiTheme="minorHAnsi" w:hAnsiTheme="minorHAnsi" w:cstheme="minorHAnsi"/>
                <w:b w:val="0"/>
                <w:bCs/>
                <w:color w:val="auto"/>
                <w:sz w:val="22"/>
                <w:szCs w:val="24"/>
              </w:rPr>
            </w:pPr>
          </w:p>
        </w:tc>
      </w:tr>
      <w:tr w:rsidRPr="00E5029B" w:rsidR="00C475D7" w:rsidTr="59B12C2F" w14:paraId="196F027A" w14:textId="3D645929">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594C253F" w14:textId="6FA562D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593DD7E6" w14:textId="74416E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4839E8F1" w14:textId="03891C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34906F9E" w14:textId="0E54046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655B27EA"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416CACE" w14:textId="1E37FFC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DBD4DD1" w14:textId="77777777">
            <w:pPr>
              <w:pStyle w:val="nrpsTableheader"/>
              <w:rPr>
                <w:rFonts w:asciiTheme="minorHAnsi" w:hAnsiTheme="minorHAnsi" w:cstheme="minorHAnsi"/>
                <w:b w:val="0"/>
                <w:bCs/>
                <w:color w:val="auto"/>
                <w:sz w:val="22"/>
                <w:szCs w:val="24"/>
              </w:rPr>
            </w:pPr>
          </w:p>
        </w:tc>
      </w:tr>
      <w:tr w:rsidRPr="00E5029B" w:rsidR="00C475D7" w:rsidTr="59B12C2F" w14:paraId="36612842" w14:textId="5222FAC3">
        <w:trPr>
          <w:trHeight w:val="303"/>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52BEBA4A" w14:textId="05771E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79FD9D05" w14:textId="37FF080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6427D7B4" w14:textId="196A4C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117DB77D" w14:textId="735A241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2657CD7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1EF4F4D4" w14:textId="7D50F87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22FAE727" w14:textId="77777777">
            <w:pPr>
              <w:pStyle w:val="nrpsTableheader"/>
              <w:rPr>
                <w:rFonts w:asciiTheme="minorHAnsi" w:hAnsiTheme="minorHAnsi" w:cstheme="minorHAnsi"/>
                <w:b w:val="0"/>
                <w:bCs/>
                <w:color w:val="auto"/>
                <w:sz w:val="22"/>
                <w:szCs w:val="24"/>
              </w:rPr>
            </w:pPr>
          </w:p>
        </w:tc>
      </w:tr>
      <w:tr w:rsidRPr="00E5029B" w:rsidR="00C475D7" w:rsidTr="59B12C2F" w14:paraId="488AE5F7" w14:textId="17FBF9B1">
        <w:trPr>
          <w:trHeight w:val="310"/>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C475D7" w:rsidP="00A903AB" w:rsidRDefault="00E22A3B" w14:paraId="48522B24" w14:textId="3B314AC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C475D7" w:rsidP="00A903AB" w:rsidRDefault="00E22A3B" w14:paraId="134DE2A4" w14:textId="4D4FFE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Sampling season </w:t>
            </w:r>
            <w:r w:rsidR="00AE53FC">
              <w:rPr>
                <w:rFonts w:asciiTheme="minorHAnsi" w:hAnsiTheme="minorHAnsi" w:cstheme="minorHAnsi"/>
                <w:b w:val="0"/>
                <w:bCs/>
                <w:color w:val="auto"/>
                <w:sz w:val="22"/>
                <w:szCs w:val="24"/>
              </w:rPr>
              <w:t>code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C475D7" w:rsidP="00A903AB" w:rsidRDefault="00C63B0E" w14:paraId="5E246F78" w14:textId="2F7EFCE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C475D7" w:rsidP="00A903AB" w:rsidRDefault="00C475D7" w14:paraId="2DFC69E6" w14:textId="1853B3C6">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C475D7" w:rsidP="00A903AB" w:rsidRDefault="00C475D7" w14:paraId="0354C059"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4777587F" w14:textId="734D9B89">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C475D7" w:rsidP="00A903AB" w:rsidRDefault="00C475D7" w14:paraId="38A6C5EE" w14:textId="77777777">
            <w:pPr>
              <w:pStyle w:val="nrpsTableheader"/>
              <w:rPr>
                <w:rFonts w:asciiTheme="minorHAnsi" w:hAnsiTheme="minorHAnsi" w:cstheme="minorHAnsi"/>
                <w:b w:val="0"/>
                <w:bCs/>
                <w:color w:val="auto"/>
                <w:sz w:val="22"/>
                <w:szCs w:val="24"/>
              </w:rPr>
            </w:pPr>
          </w:p>
        </w:tc>
      </w:tr>
      <w:tr w:rsidRPr="00E5029B" w:rsidR="00E22A3B" w:rsidTr="59B12C2F" w14:paraId="5FD12A7B" w14:textId="071BEC4C">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13A508CE" w14:textId="5646525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3D4F72AB" w14:textId="56EDCF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04458D42" w14:textId="711321F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2BEEEDED" w14:textId="73AE642A">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63B6B60B"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082A74D8" w14:textId="1442DA20">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5544C4EC" w14:textId="77777777">
            <w:pPr>
              <w:pStyle w:val="nrpsTableheader"/>
              <w:rPr>
                <w:rFonts w:asciiTheme="minorHAnsi" w:hAnsiTheme="minorHAnsi" w:cstheme="minorHAnsi"/>
                <w:b w:val="0"/>
                <w:bCs/>
                <w:color w:val="auto"/>
                <w:sz w:val="22"/>
                <w:szCs w:val="24"/>
              </w:rPr>
            </w:pPr>
          </w:p>
        </w:tc>
      </w:tr>
      <w:tr w:rsidRPr="00E5029B" w:rsidR="00E22A3B" w:rsidTr="59B12C2F" w14:paraId="7086BC5E"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6BA094A2" w14:textId="6D50EBE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0A72F866" w14:textId="6895BF8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Sampled riffle number</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77B02A1B" w14:textId="2B17E6B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3C4C51D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6EC345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3E9FDC6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15D6E7C9" w14:textId="77777777">
            <w:pPr>
              <w:pStyle w:val="nrpsTableheader"/>
              <w:rPr>
                <w:rFonts w:asciiTheme="minorHAnsi" w:hAnsiTheme="minorHAnsi" w:cstheme="minorHAnsi"/>
                <w:b w:val="0"/>
                <w:bCs/>
                <w:color w:val="auto"/>
                <w:sz w:val="22"/>
                <w:szCs w:val="24"/>
              </w:rPr>
            </w:pPr>
          </w:p>
        </w:tc>
      </w:tr>
      <w:tr w:rsidRPr="00E5029B" w:rsidR="00E22A3B" w:rsidTr="59B12C2F" w14:paraId="09897441"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7ADBA563" w14:textId="64D3297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5764B5A2" w14:textId="47A098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Replication </w:t>
            </w:r>
            <w:ins w:author="Dodd, Hope R" w:date="2024-11-06T10:55:00Z" w:id="22">
              <w:r w:rsidR="00B220BB">
                <w:rPr>
                  <w:rFonts w:asciiTheme="minorHAnsi" w:hAnsiTheme="minorHAnsi" w:cstheme="minorHAnsi"/>
                  <w:b w:val="0"/>
                  <w:bCs/>
                  <w:color w:val="auto"/>
                  <w:sz w:val="22"/>
                  <w:szCs w:val="24"/>
                </w:rPr>
                <w:t xml:space="preserve">location within riffle </w:t>
              </w:r>
            </w:ins>
            <w:del w:author="Dodd, Hope R" w:date="2024-11-06T10:55:00Z" w:id="23">
              <w:r w:rsidDel="00B220BB">
                <w:rPr>
                  <w:rFonts w:asciiTheme="minorHAnsi" w:hAnsiTheme="minorHAnsi" w:cstheme="minorHAnsi"/>
                  <w:b w:val="0"/>
                  <w:bCs/>
                  <w:color w:val="auto"/>
                  <w:sz w:val="22"/>
                  <w:szCs w:val="24"/>
                </w:rPr>
                <w:delText xml:space="preserve">count </w:delText>
              </w:r>
            </w:del>
            <w:del w:author="Dodd, Hope R" w:date="2024-11-06T10:54:00Z" w:id="24">
              <w:r w:rsidDel="00B220BB">
                <w:rPr>
                  <w:rFonts w:asciiTheme="minorHAnsi" w:hAnsiTheme="minorHAnsi" w:cstheme="minorHAnsi"/>
                  <w:b w:val="0"/>
                  <w:bCs/>
                  <w:color w:val="auto"/>
                  <w:sz w:val="22"/>
                  <w:szCs w:val="24"/>
                </w:rPr>
                <w:delText>number</w:delText>
              </w:r>
            </w:del>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4D98ECA1" w14:textId="1A9C0169">
            <w:pPr>
              <w:pStyle w:val="nrpsTableheader"/>
              <w:rPr>
                <w:rFonts w:asciiTheme="minorHAnsi" w:hAnsiTheme="minorHAnsi" w:cstheme="minorHAnsi"/>
                <w:b w:val="0"/>
                <w:bCs/>
                <w:color w:val="auto"/>
                <w:sz w:val="22"/>
                <w:szCs w:val="24"/>
              </w:rPr>
            </w:pPr>
            <w:del w:author="Dodd, Hope R" w:date="2024-11-06T10:55:00Z" w:id="25">
              <w:r w:rsidDel="00B220BB">
                <w:rPr>
                  <w:rFonts w:asciiTheme="minorHAnsi" w:hAnsiTheme="minorHAnsi" w:cstheme="minorHAnsi"/>
                  <w:b w:val="0"/>
                  <w:bCs/>
                  <w:color w:val="auto"/>
                  <w:sz w:val="22"/>
                  <w:szCs w:val="24"/>
                </w:rPr>
                <w:delText>Numeric</w:delText>
              </w:r>
            </w:del>
            <w:ins w:author="Dodd, Hope R" w:date="2024-11-06T10:55:00Z" w:id="26">
              <w:r w:rsidR="00B220BB">
                <w:rPr>
                  <w:rFonts w:asciiTheme="minorHAnsi" w:hAnsiTheme="minorHAnsi" w:cstheme="minorHAnsi"/>
                  <w:b w:val="0"/>
                  <w:bCs/>
                  <w:color w:val="auto"/>
                  <w:sz w:val="22"/>
                  <w:szCs w:val="24"/>
                </w:rPr>
                <w:t>Character</w:t>
              </w:r>
            </w:ins>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7EBAC21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DB4D1E2"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7CE4A9B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B507AF2" w14:textId="77777777">
            <w:pPr>
              <w:pStyle w:val="nrpsTableheader"/>
              <w:rPr>
                <w:rFonts w:asciiTheme="minorHAnsi" w:hAnsiTheme="minorHAnsi" w:cstheme="minorHAnsi"/>
                <w:b w:val="0"/>
                <w:bCs/>
                <w:color w:val="auto"/>
                <w:sz w:val="22"/>
                <w:szCs w:val="24"/>
              </w:rPr>
            </w:pPr>
          </w:p>
        </w:tc>
      </w:tr>
      <w:tr w:rsidRPr="00E5029B" w:rsidR="00E22A3B" w:rsidTr="59B12C2F" w14:paraId="4B25428A"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2E7FF369" w14:textId="2253A7C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E22A3B" w14:paraId="7DA9D0B1" w14:textId="4D5631E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HTLN_taxa_info</w:t>
            </w:r>
            <w:proofErr w:type="spellEnd"/>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76B8166D" w14:textId="321F740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0F4144D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55F9CB1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AF0D79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348AC7F1" w14:textId="77777777">
            <w:pPr>
              <w:pStyle w:val="nrpsTableheader"/>
              <w:rPr>
                <w:rFonts w:asciiTheme="minorHAnsi" w:hAnsiTheme="minorHAnsi" w:cstheme="minorHAnsi"/>
                <w:b w:val="0"/>
                <w:bCs/>
                <w:color w:val="auto"/>
                <w:sz w:val="22"/>
                <w:szCs w:val="24"/>
              </w:rPr>
            </w:pPr>
          </w:p>
        </w:tc>
      </w:tr>
      <w:tr w:rsidRPr="00E5029B" w:rsidR="00E22A3B" w:rsidTr="59B12C2F" w14:paraId="18A8A6BD"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Pr="00E5029B" w:rsidR="00E22A3B" w:rsidP="00E22A3B" w:rsidRDefault="00E22A3B" w14:paraId="77BCD2A3" w14:textId="2D0B61A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LargeRare</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21E9B70B" w14:textId="357A78D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Considered large or rare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1E1FF658" w14:textId="718D7A1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4B3A3D2C"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1449AB7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943859D"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5E69B744" w14:textId="77777777">
            <w:pPr>
              <w:pStyle w:val="nrpsTableheader"/>
              <w:rPr>
                <w:rFonts w:asciiTheme="minorHAnsi" w:hAnsiTheme="minorHAnsi" w:cstheme="minorHAnsi"/>
                <w:b w:val="0"/>
                <w:bCs/>
                <w:color w:val="auto"/>
                <w:sz w:val="22"/>
                <w:szCs w:val="24"/>
              </w:rPr>
            </w:pPr>
          </w:p>
        </w:tc>
      </w:tr>
      <w:tr w:rsidR="59B12C2F" w:rsidTr="59B12C2F" w14:paraId="1A6DF32F">
        <w:trPr>
          <w:trHeight w:val="317"/>
          <w:ins w:author="Rowell, Gareth A" w:date="2024-11-06T20:49:54.724Z" w16du:dateUtc="2024-11-06T20:49:54.724Z" w:id="813221484"/>
        </w:trPr>
        <w:tc>
          <w:tcPr>
            <w:cnfStyle w:val="000000000000" w:firstRow="0" w:lastRow="0" w:firstColumn="0" w:lastColumn="0" w:oddVBand="0" w:evenVBand="0" w:oddHBand="0" w:evenHBand="0" w:firstRowFirstColumn="0" w:firstRowLastColumn="0" w:lastRowFirstColumn="0" w:lastRowLastColumn="0"/>
            <w:tcW w:w="1767" w:type="dxa"/>
            <w:tcMar/>
          </w:tcPr>
          <w:p w:rsidR="2473226F" w:rsidP="59B12C2F" w:rsidRDefault="2473226F" w14:paraId="0F8E3BDE" w14:textId="5C0CC8E0">
            <w:pPr>
              <w:pStyle w:val="nrpsTableheader"/>
              <w:rPr>
                <w:rFonts w:ascii="Calibri" w:hAnsi="Calibri" w:cs="Calibri" w:asciiTheme="minorAscii" w:hAnsiTheme="minorAscii" w:cstheme="minorAscii"/>
                <w:b w:val="0"/>
                <w:bCs w:val="0"/>
                <w:color w:val="auto"/>
                <w:sz w:val="22"/>
                <w:szCs w:val="22"/>
              </w:rPr>
              <w:pPrChange w:author="Rowell, Gareth A" w:date="2024-11-06T20:49:54.718Z">
                <w:pPr/>
              </w:pPrChange>
            </w:pPr>
            <w:ins w:author="Rowell, Gareth A" w:date="2024-11-06T20:49:59.853Z" w:id="2021957538">
              <w:r w:rsidRPr="59B12C2F" w:rsidR="2473226F">
                <w:rPr>
                  <w:rFonts w:ascii="Calibri" w:hAnsi="Calibri" w:cs="Calibri" w:asciiTheme="minorAscii" w:hAnsiTheme="minorAscii" w:cstheme="minorAscii"/>
                  <w:b w:val="0"/>
                  <w:bCs w:val="0"/>
                  <w:color w:val="auto"/>
                  <w:sz w:val="22"/>
                  <w:szCs w:val="22"/>
                </w:rPr>
                <w:t>PercentS</w:t>
              </w:r>
            </w:ins>
            <w:ins w:author="Rowell, Gareth A" w:date="2024-11-06T20:50:01.021Z" w:id="1345706869">
              <w:r w:rsidRPr="59B12C2F" w:rsidR="2473226F">
                <w:rPr>
                  <w:rFonts w:ascii="Calibri" w:hAnsi="Calibri" w:cs="Calibri" w:asciiTheme="minorAscii" w:hAnsiTheme="minorAscii" w:cstheme="minorAscii"/>
                  <w:b w:val="0"/>
                  <w:bCs w:val="0"/>
                  <w:color w:val="auto"/>
                  <w:sz w:val="22"/>
                  <w:szCs w:val="22"/>
                </w:rPr>
                <w:t>ampled</w:t>
              </w:r>
            </w:ins>
          </w:p>
        </w:tc>
        <w:tc>
          <w:tcPr>
            <w:cnfStyle w:val="000000000000" w:firstRow="0" w:lastRow="0" w:firstColumn="0" w:lastColumn="0" w:oddVBand="0" w:evenVBand="0" w:oddHBand="0" w:evenHBand="0" w:firstRowFirstColumn="0" w:firstRowLastColumn="0" w:lastRowFirstColumn="0" w:lastRowLastColumn="0"/>
            <w:tcW w:w="3563" w:type="dxa"/>
            <w:tcMar/>
          </w:tcPr>
          <w:p w:rsidR="2473226F" w:rsidP="59B12C2F" w:rsidRDefault="2473226F" w14:paraId="2C66A2E6" w14:textId="14D135B4">
            <w:pPr>
              <w:pStyle w:val="nrpsTableheader"/>
              <w:rPr>
                <w:rFonts w:ascii="Calibri" w:hAnsi="Calibri" w:cs="Calibri" w:asciiTheme="minorAscii" w:hAnsiTheme="minorAscii" w:cstheme="minorAscii"/>
                <w:b w:val="0"/>
                <w:bCs w:val="0"/>
                <w:color w:val="auto"/>
                <w:sz w:val="22"/>
                <w:szCs w:val="22"/>
              </w:rPr>
              <w:pPrChange w:author="Rowell, Gareth A" w:date="2024-11-06T20:49:54.72Z">
                <w:pPr/>
              </w:pPrChange>
            </w:pPr>
            <w:ins w:author="Rowell, Gareth A" w:date="2024-11-06T20:50:30.632Z" w:id="1519782652">
              <w:r w:rsidRPr="59B12C2F" w:rsidR="2473226F">
                <w:rPr>
                  <w:rFonts w:ascii="Calibri" w:hAnsi="Calibri" w:cs="Calibri" w:asciiTheme="minorAscii" w:hAnsiTheme="minorAscii" w:cstheme="minorAscii"/>
                  <w:b w:val="0"/>
                  <w:bCs w:val="0"/>
                  <w:color w:val="auto"/>
                  <w:sz w:val="22"/>
                  <w:szCs w:val="22"/>
                </w:rPr>
                <w:t>Percent of total sample</w:t>
              </w:r>
            </w:ins>
          </w:p>
        </w:tc>
        <w:tc>
          <w:tcPr>
            <w:cnfStyle w:val="000000000000" w:firstRow="0" w:lastRow="0" w:firstColumn="0" w:lastColumn="0" w:oddVBand="0" w:evenVBand="0" w:oddHBand="0" w:evenHBand="0" w:firstRowFirstColumn="0" w:firstRowLastColumn="0" w:lastRowFirstColumn="0" w:lastRowLastColumn="0"/>
            <w:tcW w:w="1853" w:type="dxa"/>
            <w:tcMar/>
          </w:tcPr>
          <w:p w:rsidR="2473226F" w:rsidP="59B12C2F" w:rsidRDefault="2473226F" w14:paraId="27BE9A4A" w14:textId="6536638D">
            <w:pPr>
              <w:pStyle w:val="nrpsTableheader"/>
              <w:rPr>
                <w:rFonts w:ascii="Calibri" w:hAnsi="Calibri" w:cs="Calibri" w:asciiTheme="minorAscii" w:hAnsiTheme="minorAscii" w:cstheme="minorAscii"/>
                <w:b w:val="0"/>
                <w:bCs w:val="0"/>
                <w:color w:val="auto"/>
                <w:sz w:val="22"/>
                <w:szCs w:val="22"/>
              </w:rPr>
              <w:pPrChange w:author="Rowell, Gareth A" w:date="2024-11-06T20:49:54.72Z">
                <w:pPr/>
              </w:pPrChange>
            </w:pPr>
            <w:ins w:author="Rowell, Gareth A" w:date="2024-11-06T20:50:38.821Z" w:id="1118910778">
              <w:r w:rsidRPr="59B12C2F" w:rsidR="2473226F">
                <w:rPr>
                  <w:rFonts w:ascii="Calibri" w:hAnsi="Calibri" w:cs="Calibri" w:asciiTheme="minorAscii" w:hAnsiTheme="minorAscii" w:cstheme="minorAscii"/>
                  <w:b w:val="0"/>
                  <w:bCs w:val="0"/>
                  <w:color w:val="auto"/>
                  <w:sz w:val="22"/>
                  <w:szCs w:val="22"/>
                </w:rPr>
                <w:t>Numeric</w:t>
              </w:r>
            </w:ins>
          </w:p>
        </w:tc>
        <w:tc>
          <w:tcPr>
            <w:cnfStyle w:val="000000000000" w:firstRow="0" w:lastRow="0" w:firstColumn="0" w:lastColumn="0" w:oddVBand="0" w:evenVBand="0" w:oddHBand="0" w:evenHBand="0" w:firstRowFirstColumn="0" w:firstRowLastColumn="0" w:lastRowFirstColumn="0" w:lastRowLastColumn="0"/>
            <w:tcW w:w="2191" w:type="dxa"/>
            <w:tcMar/>
          </w:tcPr>
          <w:p w:rsidR="59B12C2F" w:rsidP="59B12C2F" w:rsidRDefault="59B12C2F" w14:paraId="453A4DF6" w14:textId="4ECC5720">
            <w:pPr>
              <w:pStyle w:val="nrpsTableheader"/>
              <w:rPr>
                <w:rFonts w:ascii="Calibri" w:hAnsi="Calibri" w:cs="Calibri" w:asciiTheme="minorAscii" w:hAnsiTheme="minorAscii" w:cstheme="minorAscii"/>
                <w:b w:val="0"/>
                <w:bCs w:val="0"/>
                <w:color w:val="auto"/>
                <w:sz w:val="22"/>
                <w:szCs w:val="22"/>
              </w:rPr>
              <w:pPrChange w:author="Rowell, Gareth A" w:date="2024-11-06T20:49:54.721Z">
                <w:pPr/>
              </w:pPrChange>
            </w:pPr>
          </w:p>
        </w:tc>
        <w:tc>
          <w:tcPr>
            <w:cnfStyle w:val="000000000000" w:firstRow="0" w:lastRow="0" w:firstColumn="0" w:lastColumn="0" w:oddVBand="0" w:evenVBand="0" w:oddHBand="0" w:evenHBand="0" w:firstRowFirstColumn="0" w:firstRowLastColumn="0" w:lastRowFirstColumn="0" w:lastRowLastColumn="0"/>
            <w:tcW w:w="1670" w:type="dxa"/>
            <w:tcMar/>
          </w:tcPr>
          <w:p w:rsidR="59B12C2F" w:rsidP="59B12C2F" w:rsidRDefault="59B12C2F" w14:paraId="32C2F495" w14:textId="0E8B0416">
            <w:pPr>
              <w:pStyle w:val="nrpsTableheader"/>
              <w:rPr>
                <w:rFonts w:ascii="Calibri" w:hAnsi="Calibri" w:cs="Calibri" w:asciiTheme="minorAscii" w:hAnsiTheme="minorAscii" w:cstheme="minorAscii"/>
                <w:b w:val="0"/>
                <w:bCs w:val="0"/>
                <w:color w:val="auto"/>
                <w:sz w:val="22"/>
                <w:szCs w:val="22"/>
              </w:rPr>
              <w:pPrChange w:author="Rowell, Gareth A" w:date="2024-11-06T20:49:54.722Z">
                <w:pPr/>
              </w:pPrChange>
            </w:pPr>
          </w:p>
        </w:tc>
        <w:tc>
          <w:tcPr>
            <w:cnfStyle w:val="000000000000" w:firstRow="0" w:lastRow="0" w:firstColumn="0" w:lastColumn="0" w:oddVBand="0" w:evenVBand="0" w:oddHBand="0" w:evenHBand="0" w:firstRowFirstColumn="0" w:firstRowLastColumn="0" w:lastRowFirstColumn="0" w:lastRowLastColumn="0"/>
            <w:tcW w:w="1673" w:type="dxa"/>
            <w:tcMar/>
          </w:tcPr>
          <w:p w:rsidR="59B12C2F" w:rsidP="59B12C2F" w:rsidRDefault="59B12C2F" w14:paraId="79F55E76" w14:textId="0860657C">
            <w:pPr>
              <w:pStyle w:val="nrpsTableheader"/>
              <w:rPr>
                <w:rFonts w:ascii="Calibri" w:hAnsi="Calibri" w:cs="Calibri" w:asciiTheme="minorAscii" w:hAnsiTheme="minorAscii" w:cstheme="minorAscii"/>
                <w:b w:val="0"/>
                <w:bCs w:val="0"/>
                <w:color w:val="auto"/>
                <w:sz w:val="22"/>
                <w:szCs w:val="22"/>
              </w:rPr>
              <w:pPrChange w:author="Rowell, Gareth A" w:date="2024-11-06T20:49:54.722Z">
                <w:pPr/>
              </w:pPrChange>
            </w:pPr>
          </w:p>
        </w:tc>
        <w:tc>
          <w:tcPr>
            <w:cnfStyle w:val="000000000000" w:firstRow="0" w:lastRow="0" w:firstColumn="0" w:lastColumn="0" w:oddVBand="0" w:evenVBand="0" w:oddHBand="0" w:evenHBand="0" w:firstRowFirstColumn="0" w:firstRowLastColumn="0" w:lastRowFirstColumn="0" w:lastRowLastColumn="0"/>
            <w:tcW w:w="1673" w:type="dxa"/>
            <w:tcMar/>
          </w:tcPr>
          <w:p w:rsidR="59B12C2F" w:rsidP="59B12C2F" w:rsidRDefault="59B12C2F" w14:paraId="6E8063CB" w14:textId="113728FA">
            <w:pPr>
              <w:pStyle w:val="nrpsTableheader"/>
              <w:rPr>
                <w:rFonts w:ascii="Calibri" w:hAnsi="Calibri" w:cs="Calibri" w:asciiTheme="minorAscii" w:hAnsiTheme="minorAscii" w:cstheme="minorAscii"/>
                <w:b w:val="0"/>
                <w:bCs w:val="0"/>
                <w:color w:val="auto"/>
                <w:sz w:val="22"/>
                <w:szCs w:val="22"/>
              </w:rPr>
              <w:pPrChange w:author="Rowell, Gareth A" w:date="2024-11-06T20:49:54.723Z">
                <w:pPr/>
              </w:pPrChange>
            </w:pPr>
          </w:p>
        </w:tc>
      </w:tr>
      <w:tr w:rsidRPr="00E5029B" w:rsidR="00E22A3B" w:rsidTr="59B12C2F" w14:paraId="11A022B0"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00E22A3B" w:rsidP="00E22A3B" w:rsidRDefault="00E22A3B" w14:paraId="55B1EF01" w14:textId="1E0D2B4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RepCount</w:t>
            </w:r>
            <w:proofErr w:type="spellEnd"/>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262AD06F" w14:textId="68137F9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Sample count for replicate</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538AE859" w14:textId="5B91ACB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130076C0"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13D8641E"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6F85877F"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70AC009B" w14:textId="77777777">
            <w:pPr>
              <w:pStyle w:val="nrpsTableheader"/>
              <w:rPr>
                <w:rFonts w:asciiTheme="minorHAnsi" w:hAnsiTheme="minorHAnsi" w:cstheme="minorHAnsi"/>
                <w:b w:val="0"/>
                <w:bCs/>
                <w:color w:val="auto"/>
                <w:sz w:val="22"/>
                <w:szCs w:val="24"/>
              </w:rPr>
            </w:pPr>
          </w:p>
        </w:tc>
      </w:tr>
      <w:tr w:rsidRPr="00E5029B" w:rsidR="00E22A3B" w:rsidTr="59B12C2F" w14:paraId="14CA6CD0" w14:textId="77777777">
        <w:trPr>
          <w:trHeight w:val="317"/>
        </w:trPr>
        <w:tc>
          <w:tcPr>
            <w:cnfStyle w:val="000000000000" w:firstRow="0" w:lastRow="0" w:firstColumn="0" w:lastColumn="0" w:oddVBand="0" w:evenVBand="0" w:oddHBand="0" w:evenHBand="0" w:firstRowFirstColumn="0" w:firstRowLastColumn="0" w:lastRowFirstColumn="0" w:lastRowLastColumn="0"/>
            <w:tcW w:w="622" w:type="pct"/>
            <w:tcMar/>
          </w:tcPr>
          <w:p w:rsidR="00E22A3B" w:rsidP="00E22A3B" w:rsidRDefault="00E22A3B" w14:paraId="71635206" w14:textId="36306F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w:t>
            </w:r>
          </w:p>
        </w:tc>
        <w:tc>
          <w:tcPr>
            <w:cnfStyle w:val="000000000000" w:firstRow="0" w:lastRow="0" w:firstColumn="0" w:lastColumn="0" w:oddVBand="0" w:evenVBand="0" w:oddHBand="0" w:evenHBand="0" w:firstRowFirstColumn="0" w:firstRowLastColumn="0" w:lastRowFirstColumn="0" w:lastRowLastColumn="0"/>
            <w:tcW w:w="1246" w:type="pct"/>
            <w:tcMar/>
          </w:tcPr>
          <w:p w:rsidRPr="00E5029B" w:rsidR="00E22A3B" w:rsidP="00E22A3B" w:rsidRDefault="00C63B0E" w14:paraId="0A4E9543" w14:textId="4A5027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Observation notes</w:t>
            </w:r>
          </w:p>
        </w:tc>
        <w:tc>
          <w:tcPr>
            <w:cnfStyle w:val="000000000000" w:firstRow="0" w:lastRow="0" w:firstColumn="0" w:lastColumn="0" w:oddVBand="0" w:evenVBand="0" w:oddHBand="0" w:evenHBand="0" w:firstRowFirstColumn="0" w:firstRowLastColumn="0" w:lastRowFirstColumn="0" w:lastRowLastColumn="0"/>
            <w:tcW w:w="597" w:type="pct"/>
            <w:tcMar/>
          </w:tcPr>
          <w:p w:rsidRPr="00E5029B" w:rsidR="00E22A3B" w:rsidP="00E22A3B" w:rsidRDefault="00C63B0E" w14:paraId="03C0E02B" w14:textId="7BB3C24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cnfStyle w:val="000000000000" w:firstRow="0" w:lastRow="0" w:firstColumn="0" w:lastColumn="0" w:oddVBand="0" w:evenVBand="0" w:oddHBand="0" w:evenHBand="0" w:firstRowFirstColumn="0" w:firstRowLastColumn="0" w:lastRowFirstColumn="0" w:lastRowLastColumn="0"/>
            <w:tcW w:w="769" w:type="pct"/>
            <w:tcMar/>
          </w:tcPr>
          <w:p w:rsidRPr="00E5029B" w:rsidR="00E22A3B" w:rsidP="00E22A3B" w:rsidRDefault="00E22A3B" w14:paraId="19648746"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8" w:type="pct"/>
            <w:tcMar/>
          </w:tcPr>
          <w:p w:rsidRPr="00E5029B" w:rsidR="00E22A3B" w:rsidP="00E22A3B" w:rsidRDefault="00E22A3B" w14:paraId="40A63E01"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44A58155" w14:textId="77777777">
            <w:pPr>
              <w:pStyle w:val="nrpsTableheader"/>
              <w:rPr>
                <w:rFonts w:asciiTheme="minorHAnsi" w:hAnsiTheme="minorHAnsi" w:cstheme="minorHAnsi"/>
                <w:b w:val="0"/>
                <w:bCs/>
                <w:color w:val="auto"/>
                <w:sz w:val="22"/>
                <w:szCs w:val="24"/>
              </w:rPr>
            </w:pPr>
          </w:p>
        </w:tc>
        <w:tc>
          <w:tcPr>
            <w:cnfStyle w:val="000000000000" w:firstRow="0" w:lastRow="0" w:firstColumn="0" w:lastColumn="0" w:oddVBand="0" w:evenVBand="0" w:oddHBand="0" w:evenHBand="0" w:firstRowFirstColumn="0" w:firstRowLastColumn="0" w:lastRowFirstColumn="0" w:lastRowLastColumn="0"/>
            <w:tcW w:w="589" w:type="pct"/>
            <w:tcMar/>
          </w:tcPr>
          <w:p w:rsidRPr="00E5029B" w:rsidR="00E22A3B" w:rsidP="00E22A3B" w:rsidRDefault="00E22A3B" w14:paraId="1C5F72F9" w14:textId="77777777">
            <w:pPr>
              <w:pStyle w:val="nrpsTableheader"/>
              <w:rPr>
                <w:rFonts w:asciiTheme="minorHAnsi" w:hAnsiTheme="minorHAnsi" w:cstheme="minorHAnsi"/>
                <w:b w:val="0"/>
                <w:bCs/>
                <w:color w:val="auto"/>
                <w:sz w:val="22"/>
                <w:szCs w:val="24"/>
              </w:rPr>
            </w:pPr>
          </w:p>
        </w:tc>
      </w:tr>
    </w:tbl>
    <w:p w:rsidR="006608C8" w:rsidP="00B0394B" w:rsidRDefault="00804B5A" w14:paraId="1B6DBC5F" w14:textId="6F997A39">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7C120C" w:rsidP="00771374" w:rsidRDefault="007C120C" w14:paraId="648BD690" w14:textId="77777777">
      <w:pPr>
        <w:pStyle w:val="nrpsNormal"/>
        <w:rPr>
          <w:rFonts w:asciiTheme="minorHAnsi" w:hAnsiTheme="minorHAnsi" w:cstheme="minorHAnsi"/>
          <w:b/>
          <w:bCs/>
        </w:rPr>
      </w:pPr>
    </w:p>
    <w:p w:rsidR="007C120C" w:rsidP="00771374" w:rsidRDefault="007C120C" w14:paraId="6E4F67B4" w14:textId="77777777">
      <w:pPr>
        <w:pStyle w:val="nrpsNormal"/>
        <w:rPr>
          <w:rFonts w:asciiTheme="minorHAnsi" w:hAnsiTheme="minorHAnsi" w:cstheme="minorHAnsi"/>
          <w:b/>
          <w:bCs/>
        </w:rPr>
      </w:pPr>
    </w:p>
    <w:p w:rsidRPr="00E5029B" w:rsidR="00771374" w:rsidP="00771374" w:rsidRDefault="00771374" w14:paraId="2A415B14" w14:textId="63B33D9C">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7C120C">
        <w:rPr>
          <w:rFonts w:asciiTheme="minorHAnsi" w:hAnsiTheme="minorHAnsi" w:cstheme="minorHAnsi"/>
        </w:rPr>
        <w:t>HTLN_gauge_station_discharge.csv</w:t>
      </w:r>
    </w:p>
    <w:p w:rsidRPr="00E5029B" w:rsidR="00771374" w:rsidP="00771374" w:rsidRDefault="00771374" w14:paraId="284FE75B" w14:textId="47BDDB4B">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7C120C">
        <w:rPr>
          <w:rFonts w:asciiTheme="minorHAnsi" w:hAnsiTheme="minorHAnsi" w:cstheme="minorHAnsi"/>
          <w:bCs/>
          <w:color w:val="auto"/>
          <w:sz w:val="22"/>
          <w:szCs w:val="24"/>
        </w:rPr>
        <w:t>HTLN park USGS gauge station data</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3A30DBA1"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1C6B66C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5F52962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7E57BA1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068B400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27250D03"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5371013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31483548"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B59C9" w14:paraId="604CBC11" w14:textId="77777777">
        <w:trPr>
          <w:trHeight w:val="303"/>
        </w:trPr>
        <w:tc>
          <w:tcPr>
            <w:tcW w:w="622" w:type="pct"/>
          </w:tcPr>
          <w:p w:rsidRPr="00E5029B" w:rsidR="00771374" w:rsidP="009B59C9" w:rsidRDefault="00AE53FC" w14:paraId="7F668C79" w14:textId="06A3738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771374" w:rsidP="009B59C9" w:rsidRDefault="00AE53FC" w14:paraId="1C27E7C2" w14:textId="3729266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771374" w:rsidP="009B59C9" w:rsidRDefault="00AE53FC" w14:paraId="41F2C33C" w14:textId="4DFF3A8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1938B2C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F2E8D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801C1D8"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67637EF" w14:textId="77777777">
            <w:pPr>
              <w:pStyle w:val="nrpsTableheader"/>
              <w:rPr>
                <w:rFonts w:asciiTheme="minorHAnsi" w:hAnsiTheme="minorHAnsi" w:cstheme="minorHAnsi"/>
                <w:b w:val="0"/>
                <w:bCs/>
                <w:color w:val="auto"/>
                <w:sz w:val="22"/>
                <w:szCs w:val="24"/>
              </w:rPr>
            </w:pPr>
          </w:p>
        </w:tc>
      </w:tr>
      <w:tr w:rsidRPr="00E5029B" w:rsidR="00771374" w:rsidTr="009B59C9" w14:paraId="53396A4B" w14:textId="77777777">
        <w:trPr>
          <w:trHeight w:val="303"/>
        </w:trPr>
        <w:tc>
          <w:tcPr>
            <w:tcW w:w="622" w:type="pct"/>
          </w:tcPr>
          <w:p w:rsidRPr="00E5029B" w:rsidR="00771374" w:rsidP="009B59C9" w:rsidRDefault="00AE53FC" w14:paraId="7AD7B5C2" w14:textId="59A0E3D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771374" w:rsidP="009B59C9" w:rsidRDefault="00AE53FC" w14:paraId="4064CEA9" w14:textId="19BBE8A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771374" w:rsidP="009B59C9" w:rsidRDefault="00AE53FC" w14:paraId="7658F48B" w14:textId="5375E8B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4DAA7FD1"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0F6509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47D83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E350623" w14:textId="77777777">
            <w:pPr>
              <w:pStyle w:val="nrpsTableheader"/>
              <w:rPr>
                <w:rFonts w:asciiTheme="minorHAnsi" w:hAnsiTheme="minorHAnsi" w:cstheme="minorHAnsi"/>
                <w:b w:val="0"/>
                <w:bCs/>
                <w:color w:val="auto"/>
                <w:sz w:val="22"/>
                <w:szCs w:val="24"/>
              </w:rPr>
            </w:pPr>
          </w:p>
        </w:tc>
      </w:tr>
      <w:tr w:rsidRPr="00E5029B" w:rsidR="00771374" w:rsidTr="009B59C9" w14:paraId="370E215E" w14:textId="77777777">
        <w:trPr>
          <w:trHeight w:val="303"/>
        </w:trPr>
        <w:tc>
          <w:tcPr>
            <w:tcW w:w="622" w:type="pct"/>
          </w:tcPr>
          <w:p w:rsidRPr="00E5029B" w:rsidR="00771374" w:rsidP="009B59C9" w:rsidRDefault="00AE53FC" w14:paraId="5CAFA991" w14:textId="477F3D8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771374" w:rsidP="009B59C9" w:rsidRDefault="00AE53FC" w14:paraId="5A091636" w14:textId="17020B0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771374" w:rsidP="009B59C9" w:rsidRDefault="00AE53FC" w14:paraId="29A5FD18" w14:textId="6D6DCF3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5FEB55A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624138D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B2E55C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B9DFD60" w14:textId="77777777">
            <w:pPr>
              <w:pStyle w:val="nrpsTableheader"/>
              <w:rPr>
                <w:rFonts w:asciiTheme="minorHAnsi" w:hAnsiTheme="minorHAnsi" w:cstheme="minorHAnsi"/>
                <w:b w:val="0"/>
                <w:bCs/>
                <w:color w:val="auto"/>
                <w:sz w:val="22"/>
                <w:szCs w:val="24"/>
              </w:rPr>
            </w:pPr>
          </w:p>
        </w:tc>
      </w:tr>
      <w:tr w:rsidRPr="00E5029B" w:rsidR="00771374" w:rsidTr="009B59C9" w14:paraId="3E58B41C" w14:textId="77777777">
        <w:trPr>
          <w:trHeight w:val="310"/>
        </w:trPr>
        <w:tc>
          <w:tcPr>
            <w:tcW w:w="622" w:type="pct"/>
          </w:tcPr>
          <w:p w:rsidRPr="00E5029B" w:rsidR="00771374" w:rsidP="009B59C9" w:rsidRDefault="00AE53FC" w14:paraId="3422F6A7" w14:textId="42298E9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771374" w:rsidP="009B59C9" w:rsidRDefault="00AE53FC" w14:paraId="3C5D46E6" w14:textId="00993B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771374" w:rsidP="009B59C9" w:rsidRDefault="00AE53FC" w14:paraId="6175C46A" w14:textId="28B3017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7DFCEEB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6B5E1AD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438DE29"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4AF90F3" w14:textId="77777777">
            <w:pPr>
              <w:pStyle w:val="nrpsTableheader"/>
              <w:rPr>
                <w:rFonts w:asciiTheme="minorHAnsi" w:hAnsiTheme="minorHAnsi" w:cstheme="minorHAnsi"/>
                <w:b w:val="0"/>
                <w:bCs/>
                <w:color w:val="auto"/>
                <w:sz w:val="22"/>
                <w:szCs w:val="24"/>
              </w:rPr>
            </w:pPr>
          </w:p>
        </w:tc>
      </w:tr>
      <w:tr w:rsidRPr="00E5029B" w:rsidR="00AE53FC" w:rsidTr="00AE53FC" w14:paraId="241A86F7" w14:textId="77777777">
        <w:trPr>
          <w:trHeight w:val="485"/>
        </w:trPr>
        <w:tc>
          <w:tcPr>
            <w:tcW w:w="622" w:type="pct"/>
          </w:tcPr>
          <w:p w:rsidRPr="00E5029B" w:rsidR="00AE53FC" w:rsidP="00AE53FC" w:rsidRDefault="00AE53FC" w14:paraId="6C027D59" w14:textId="26E81B8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AE53FC" w:rsidP="00AE53FC" w:rsidRDefault="00AE53FC" w14:paraId="368F9DBE" w14:textId="06DB833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AE53FC" w:rsidP="00AE53FC" w:rsidRDefault="00AE53FC" w14:paraId="3EA356C5" w14:textId="764C0A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1B4487C1"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2F18B5D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2046120"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5D0F0408" w14:textId="77777777">
            <w:pPr>
              <w:pStyle w:val="nrpsTableheader"/>
              <w:rPr>
                <w:rFonts w:asciiTheme="minorHAnsi" w:hAnsiTheme="minorHAnsi" w:cstheme="minorHAnsi"/>
                <w:b w:val="0"/>
                <w:bCs/>
                <w:color w:val="auto"/>
                <w:sz w:val="22"/>
                <w:szCs w:val="24"/>
              </w:rPr>
            </w:pPr>
          </w:p>
        </w:tc>
      </w:tr>
      <w:tr w:rsidRPr="00E5029B" w:rsidR="00AE53FC" w:rsidTr="009B59C9" w14:paraId="48DC65C4" w14:textId="77777777">
        <w:trPr>
          <w:trHeight w:val="317"/>
        </w:trPr>
        <w:tc>
          <w:tcPr>
            <w:tcW w:w="622" w:type="pct"/>
          </w:tcPr>
          <w:p w:rsidRPr="00E5029B" w:rsidR="00AE53FC" w:rsidP="00AE53FC" w:rsidRDefault="00AE53FC" w14:paraId="28B88654" w14:textId="7C9F4EC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GaugeSiteNo</w:t>
            </w:r>
            <w:proofErr w:type="spellEnd"/>
          </w:p>
        </w:tc>
        <w:tc>
          <w:tcPr>
            <w:tcW w:w="1246" w:type="pct"/>
          </w:tcPr>
          <w:p w:rsidRPr="00E5029B" w:rsidR="00AE53FC" w:rsidP="00AE53FC" w:rsidRDefault="00AE53FC" w14:paraId="4A05FAC3" w14:textId="547B05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Gauge station reference number</w:t>
            </w:r>
          </w:p>
        </w:tc>
        <w:tc>
          <w:tcPr>
            <w:tcW w:w="597" w:type="pct"/>
          </w:tcPr>
          <w:p w:rsidRPr="00E5029B" w:rsidR="00AE53FC" w:rsidP="00AE53FC" w:rsidRDefault="00AE53FC" w14:paraId="6271F829" w14:textId="2479BC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AE53FC" w:rsidP="00AE53FC" w:rsidRDefault="00AE53FC" w14:paraId="494A1742"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3A6B1B10"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9FA17B8"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4A6CBEB1" w14:textId="77777777">
            <w:pPr>
              <w:pStyle w:val="nrpsTableheader"/>
              <w:rPr>
                <w:rFonts w:asciiTheme="minorHAnsi" w:hAnsiTheme="minorHAnsi" w:cstheme="minorHAnsi"/>
                <w:b w:val="0"/>
                <w:bCs/>
                <w:color w:val="auto"/>
                <w:sz w:val="22"/>
                <w:szCs w:val="24"/>
              </w:rPr>
            </w:pPr>
          </w:p>
        </w:tc>
      </w:tr>
      <w:tr w:rsidRPr="00E5029B" w:rsidR="00AE53FC" w:rsidTr="009B59C9" w14:paraId="1B88E414" w14:textId="77777777">
        <w:trPr>
          <w:trHeight w:val="317"/>
        </w:trPr>
        <w:tc>
          <w:tcPr>
            <w:tcW w:w="622" w:type="pct"/>
          </w:tcPr>
          <w:p w:rsidRPr="00E5029B" w:rsidR="00AE53FC" w:rsidP="00AE53FC" w:rsidRDefault="00AE53FC" w14:paraId="4A38E565" w14:textId="287042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46" w:type="pct"/>
          </w:tcPr>
          <w:p w:rsidRPr="00E5029B" w:rsidR="00AE53FC" w:rsidP="00AE53FC" w:rsidRDefault="00AE53FC" w14:paraId="03C541B1" w14:textId="49A5EBF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Stream name</w:t>
            </w:r>
          </w:p>
        </w:tc>
        <w:tc>
          <w:tcPr>
            <w:tcW w:w="597" w:type="pct"/>
          </w:tcPr>
          <w:p w:rsidRPr="00E5029B" w:rsidR="00AE53FC" w:rsidP="00AE53FC" w:rsidRDefault="00AE53FC" w14:paraId="4175C94A" w14:textId="6D37181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5EB7F93E"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52E1A5CD"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5A280FD"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363B49BF" w14:textId="77777777">
            <w:pPr>
              <w:pStyle w:val="nrpsTableheader"/>
              <w:rPr>
                <w:rFonts w:asciiTheme="minorHAnsi" w:hAnsiTheme="minorHAnsi" w:cstheme="minorHAnsi"/>
                <w:b w:val="0"/>
                <w:bCs/>
                <w:color w:val="auto"/>
                <w:sz w:val="22"/>
                <w:szCs w:val="24"/>
              </w:rPr>
            </w:pPr>
          </w:p>
        </w:tc>
      </w:tr>
      <w:tr w:rsidRPr="00E5029B" w:rsidR="00AE53FC" w:rsidTr="009B59C9" w14:paraId="07384F76" w14:textId="77777777">
        <w:trPr>
          <w:trHeight w:val="317"/>
        </w:trPr>
        <w:tc>
          <w:tcPr>
            <w:tcW w:w="622" w:type="pct"/>
          </w:tcPr>
          <w:p w:rsidRPr="00E5029B" w:rsidR="00AE53FC" w:rsidP="00AE53FC" w:rsidRDefault="00AE53FC" w14:paraId="6DA295E0" w14:textId="4825AE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GaugeLocation</w:t>
            </w:r>
            <w:proofErr w:type="spellEnd"/>
          </w:p>
        </w:tc>
        <w:tc>
          <w:tcPr>
            <w:tcW w:w="1246" w:type="pct"/>
          </w:tcPr>
          <w:p w:rsidRPr="00E5029B" w:rsidR="00AE53FC" w:rsidP="00AE53FC" w:rsidRDefault="00AE53FC" w14:paraId="115C9E93" w14:textId="2916FB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Location description</w:t>
            </w:r>
          </w:p>
        </w:tc>
        <w:tc>
          <w:tcPr>
            <w:tcW w:w="597" w:type="pct"/>
          </w:tcPr>
          <w:p w:rsidRPr="00E5029B" w:rsidR="00AE53FC" w:rsidP="00AE53FC" w:rsidRDefault="00AE53FC" w14:paraId="293C2BF8" w14:textId="75A449C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046F9646"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47E4B25A"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2B9B0601"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75422FFF" w14:textId="77777777">
            <w:pPr>
              <w:pStyle w:val="nrpsTableheader"/>
              <w:rPr>
                <w:rFonts w:asciiTheme="minorHAnsi" w:hAnsiTheme="minorHAnsi" w:cstheme="minorHAnsi"/>
                <w:b w:val="0"/>
                <w:bCs/>
                <w:color w:val="auto"/>
                <w:sz w:val="22"/>
                <w:szCs w:val="24"/>
              </w:rPr>
            </w:pPr>
          </w:p>
        </w:tc>
      </w:tr>
      <w:tr w:rsidRPr="00E5029B" w:rsidR="00AE53FC" w:rsidTr="009B59C9" w14:paraId="531D9328" w14:textId="77777777">
        <w:trPr>
          <w:trHeight w:val="317"/>
        </w:trPr>
        <w:tc>
          <w:tcPr>
            <w:tcW w:w="622" w:type="pct"/>
          </w:tcPr>
          <w:p w:rsidRPr="00E5029B" w:rsidR="00AE53FC" w:rsidP="00AE53FC" w:rsidRDefault="00AE53FC" w14:paraId="164D253B" w14:textId="515FB4F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Discharge_cms</w:t>
            </w:r>
            <w:proofErr w:type="spellEnd"/>
          </w:p>
        </w:tc>
        <w:tc>
          <w:tcPr>
            <w:tcW w:w="1246" w:type="pct"/>
          </w:tcPr>
          <w:p w:rsidRPr="00E5029B" w:rsidR="00AE53FC" w:rsidP="00AE53FC" w:rsidRDefault="00AE53FC" w14:paraId="289A073A" w14:textId="3B6C69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Discharge rate</w:t>
            </w:r>
          </w:p>
        </w:tc>
        <w:tc>
          <w:tcPr>
            <w:tcW w:w="597" w:type="pct"/>
          </w:tcPr>
          <w:p w:rsidRPr="00E5029B" w:rsidR="00AE53FC" w:rsidP="00AE53FC" w:rsidRDefault="00AE53FC" w14:paraId="3813F7CA" w14:textId="64F8BBF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AE53FC" w:rsidP="00AE53FC" w:rsidRDefault="00AE53FC" w14:paraId="7115D14D" w14:textId="30CA0DEE">
            <w:pPr>
              <w:pStyle w:val="nrpsTableheader"/>
              <w:rPr>
                <w:rFonts w:asciiTheme="minorHAnsi" w:hAnsiTheme="minorHAnsi" w:cstheme="minorHAnsi"/>
                <w:b w:val="0"/>
                <w:bCs/>
                <w:color w:val="auto"/>
                <w:sz w:val="22"/>
                <w:szCs w:val="24"/>
              </w:rPr>
            </w:pPr>
            <w:r w:rsidRPr="00AE53FC">
              <w:rPr>
                <w:rFonts w:asciiTheme="minorHAnsi" w:hAnsiTheme="minorHAnsi" w:cstheme="minorHAnsi"/>
                <w:b w:val="0"/>
                <w:bCs/>
                <w:color w:val="auto"/>
                <w:sz w:val="22"/>
                <w:szCs w:val="24"/>
              </w:rPr>
              <w:t>cubic meters/second,</w:t>
            </w:r>
          </w:p>
        </w:tc>
        <w:tc>
          <w:tcPr>
            <w:tcW w:w="588" w:type="pct"/>
          </w:tcPr>
          <w:p w:rsidRPr="00E5029B" w:rsidR="00AE53FC" w:rsidP="00AE53FC" w:rsidRDefault="00AE53FC" w14:paraId="6D0B7DC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CE4BFB6"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1E9B9E88" w14:textId="77777777">
            <w:pPr>
              <w:pStyle w:val="nrpsTableheader"/>
              <w:rPr>
                <w:rFonts w:asciiTheme="minorHAnsi" w:hAnsiTheme="minorHAnsi" w:cstheme="minorHAnsi"/>
                <w:b w:val="0"/>
                <w:bCs/>
                <w:color w:val="auto"/>
                <w:sz w:val="22"/>
                <w:szCs w:val="24"/>
              </w:rPr>
            </w:pPr>
          </w:p>
        </w:tc>
      </w:tr>
      <w:tr w:rsidRPr="00E5029B" w:rsidR="00AE53FC" w:rsidTr="009B59C9" w14:paraId="0AA5F9BE" w14:textId="77777777">
        <w:trPr>
          <w:trHeight w:val="317"/>
        </w:trPr>
        <w:tc>
          <w:tcPr>
            <w:tcW w:w="622" w:type="pct"/>
          </w:tcPr>
          <w:p w:rsidR="00AE53FC" w:rsidP="00AE53FC" w:rsidRDefault="00AE53FC" w14:paraId="4B9A7A84" w14:textId="33AADCE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rsidRPr="00E5029B" w:rsidR="00AE53FC" w:rsidP="00AE53FC" w:rsidRDefault="00AE53FC" w14:paraId="005AF97E" w14:textId="5B20DD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AE53FC" w:rsidP="00AE53FC" w:rsidRDefault="00AE53FC" w14:paraId="3D21FA97" w14:textId="3550423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E53FC" w:rsidP="00AE53FC" w:rsidRDefault="00AE53FC" w14:paraId="5B9745F3" w14:textId="77777777">
            <w:pPr>
              <w:pStyle w:val="nrpsTableheader"/>
              <w:rPr>
                <w:rFonts w:asciiTheme="minorHAnsi" w:hAnsiTheme="minorHAnsi" w:cstheme="minorHAnsi"/>
                <w:b w:val="0"/>
                <w:bCs/>
                <w:color w:val="auto"/>
                <w:sz w:val="22"/>
                <w:szCs w:val="24"/>
              </w:rPr>
            </w:pPr>
          </w:p>
        </w:tc>
        <w:tc>
          <w:tcPr>
            <w:tcW w:w="588" w:type="pct"/>
          </w:tcPr>
          <w:p w:rsidRPr="00E5029B" w:rsidR="00AE53FC" w:rsidP="00AE53FC" w:rsidRDefault="00AE53FC" w14:paraId="5563745C"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373DBA4" w14:textId="77777777">
            <w:pPr>
              <w:pStyle w:val="nrpsTableheader"/>
              <w:rPr>
                <w:rFonts w:asciiTheme="minorHAnsi" w:hAnsiTheme="minorHAnsi" w:cstheme="minorHAnsi"/>
                <w:b w:val="0"/>
                <w:bCs/>
                <w:color w:val="auto"/>
                <w:sz w:val="22"/>
                <w:szCs w:val="24"/>
              </w:rPr>
            </w:pPr>
          </w:p>
        </w:tc>
        <w:tc>
          <w:tcPr>
            <w:tcW w:w="589" w:type="pct"/>
          </w:tcPr>
          <w:p w:rsidRPr="00E5029B" w:rsidR="00AE53FC" w:rsidP="00AE53FC" w:rsidRDefault="00AE53FC" w14:paraId="6EBE03D5"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30A357E0"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AE53FC" w:rsidP="00771374" w:rsidRDefault="00AE53FC" w14:paraId="62475DD9" w14:textId="77777777">
      <w:pPr>
        <w:pStyle w:val="nrpsNormal"/>
        <w:rPr>
          <w:rFonts w:asciiTheme="minorHAnsi" w:hAnsiTheme="minorHAnsi" w:cstheme="minorHAnsi"/>
          <w:b/>
          <w:bCs/>
        </w:rPr>
      </w:pPr>
    </w:p>
    <w:p w:rsidR="00AE53FC" w:rsidP="00771374" w:rsidRDefault="00AE53FC" w14:paraId="7371E137" w14:textId="77777777">
      <w:pPr>
        <w:pStyle w:val="nrpsNormal"/>
        <w:rPr>
          <w:rFonts w:asciiTheme="minorHAnsi" w:hAnsiTheme="minorHAnsi" w:cstheme="minorHAnsi"/>
          <w:b/>
          <w:bCs/>
        </w:rPr>
      </w:pPr>
    </w:p>
    <w:p w:rsidRPr="00E5029B" w:rsidR="00771374" w:rsidP="00771374" w:rsidRDefault="00771374" w14:paraId="056EE6E6" w14:textId="59D0150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43A70">
        <w:rPr>
          <w:rFonts w:asciiTheme="minorHAnsi" w:hAnsiTheme="minorHAnsi" w:cstheme="minorHAnsi"/>
        </w:rPr>
        <w:t>HTLN_location_details.csv</w:t>
      </w:r>
    </w:p>
    <w:p w:rsidRPr="00E5029B" w:rsidR="00771374" w:rsidP="00771374" w:rsidRDefault="00771374" w14:paraId="0A9CB3B7" w14:textId="5FFCCAAA">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943A70">
        <w:rPr>
          <w:rFonts w:asciiTheme="minorHAnsi" w:hAnsiTheme="minorHAnsi" w:cstheme="minorHAnsi"/>
          <w:bCs/>
          <w:color w:val="auto"/>
          <w:sz w:val="22"/>
          <w:szCs w:val="24"/>
        </w:rPr>
        <w:t>HTLN aquatic invertebrate sample sites</w:t>
      </w:r>
    </w:p>
    <w:tbl>
      <w:tblPr>
        <w:tblStyle w:val="NPS1"/>
        <w:tblW w:w="5000" w:type="pct"/>
        <w:tblLook w:val="04A0" w:firstRow="1" w:lastRow="0" w:firstColumn="1" w:lastColumn="0" w:noHBand="0" w:noVBand="1"/>
      </w:tblPr>
      <w:tblGrid>
        <w:gridCol w:w="2002"/>
        <w:gridCol w:w="3548"/>
        <w:gridCol w:w="1684"/>
        <w:gridCol w:w="2179"/>
        <w:gridCol w:w="1658"/>
        <w:gridCol w:w="1661"/>
        <w:gridCol w:w="1658"/>
      </w:tblGrid>
      <w:tr w:rsidRPr="00E5029B" w:rsidR="00771374" w:rsidTr="00943A70" w14:paraId="6AAB4E61" w14:textId="77777777">
        <w:trPr>
          <w:cnfStyle w:val="100000000000" w:firstRow="1" w:lastRow="0" w:firstColumn="0" w:lastColumn="0" w:oddVBand="0" w:evenVBand="0" w:oddHBand="0" w:evenHBand="0" w:firstRowFirstColumn="0" w:firstRowLastColumn="0" w:lastRowFirstColumn="0" w:lastRowLastColumn="0"/>
          <w:trHeight w:val="1021"/>
        </w:trPr>
        <w:tc>
          <w:tcPr>
            <w:tcW w:w="696" w:type="pct"/>
          </w:tcPr>
          <w:p w:rsidRPr="00E5029B" w:rsidR="00771374" w:rsidP="009B59C9" w:rsidRDefault="00771374" w14:paraId="38A722C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33" w:type="pct"/>
          </w:tcPr>
          <w:p w:rsidRPr="00E5029B" w:rsidR="00771374" w:rsidP="009B59C9" w:rsidRDefault="00771374" w14:paraId="7EED5DE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85" w:type="pct"/>
          </w:tcPr>
          <w:p w:rsidRPr="00E5029B" w:rsidR="00771374" w:rsidP="009B59C9" w:rsidRDefault="00771374" w14:paraId="7338DA5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57" w:type="pct"/>
          </w:tcPr>
          <w:p w:rsidRPr="00E5029B" w:rsidR="00771374" w:rsidP="009B59C9" w:rsidRDefault="00771374" w14:paraId="671DDB1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76" w:type="pct"/>
          </w:tcPr>
          <w:p w:rsidRPr="00E5029B" w:rsidR="00771374" w:rsidP="009B59C9" w:rsidRDefault="00771374" w14:paraId="7F6B72F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77" w:type="pct"/>
          </w:tcPr>
          <w:p w:rsidRPr="00E5029B" w:rsidR="00771374" w:rsidP="009B59C9" w:rsidRDefault="00771374" w14:paraId="582798D2"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76" w:type="pct"/>
          </w:tcPr>
          <w:p w:rsidRPr="00E5029B" w:rsidR="00771374" w:rsidP="009B59C9" w:rsidRDefault="00771374" w14:paraId="021E979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43A70" w14:paraId="17E64286" w14:textId="77777777">
        <w:trPr>
          <w:trHeight w:val="303"/>
        </w:trPr>
        <w:tc>
          <w:tcPr>
            <w:tcW w:w="696" w:type="pct"/>
          </w:tcPr>
          <w:p w:rsidRPr="00E5029B" w:rsidR="00771374" w:rsidP="009B59C9" w:rsidRDefault="00943A70" w14:paraId="48EAD21B" w14:textId="1A647E8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33" w:type="pct"/>
          </w:tcPr>
          <w:p w:rsidRPr="00E5029B" w:rsidR="00771374" w:rsidP="009B59C9" w:rsidRDefault="00943A70" w14:paraId="738B31BE" w14:textId="040EF6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85" w:type="pct"/>
          </w:tcPr>
          <w:p w:rsidRPr="00E5029B" w:rsidR="00771374" w:rsidP="009B59C9" w:rsidRDefault="00943A70" w14:paraId="3E00415B" w14:textId="28C780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771374" w:rsidP="009B59C9" w:rsidRDefault="00771374" w14:paraId="2AD8194D" w14:textId="77777777">
            <w:pPr>
              <w:pStyle w:val="nrpsTableheader"/>
              <w:rPr>
                <w:rFonts w:asciiTheme="minorHAnsi" w:hAnsiTheme="minorHAnsi" w:cstheme="minorHAnsi"/>
                <w:b w:val="0"/>
                <w:bCs/>
                <w:color w:val="auto"/>
                <w:sz w:val="22"/>
                <w:szCs w:val="24"/>
              </w:rPr>
            </w:pPr>
          </w:p>
        </w:tc>
        <w:tc>
          <w:tcPr>
            <w:tcW w:w="576" w:type="pct"/>
          </w:tcPr>
          <w:p w:rsidRPr="00E5029B" w:rsidR="00771374" w:rsidP="009B59C9" w:rsidRDefault="00771374" w14:paraId="3F4F5F43" w14:textId="77777777">
            <w:pPr>
              <w:pStyle w:val="nrpsTableheader"/>
              <w:rPr>
                <w:rFonts w:asciiTheme="minorHAnsi" w:hAnsiTheme="minorHAnsi" w:cstheme="minorHAnsi"/>
                <w:b w:val="0"/>
                <w:bCs/>
                <w:color w:val="auto"/>
                <w:sz w:val="22"/>
                <w:szCs w:val="24"/>
              </w:rPr>
            </w:pPr>
          </w:p>
        </w:tc>
        <w:tc>
          <w:tcPr>
            <w:tcW w:w="577" w:type="pct"/>
          </w:tcPr>
          <w:p w:rsidRPr="00E5029B" w:rsidR="00771374" w:rsidP="009B59C9" w:rsidRDefault="00771374" w14:paraId="63066155" w14:textId="77777777">
            <w:pPr>
              <w:pStyle w:val="nrpsTableheader"/>
              <w:rPr>
                <w:rFonts w:asciiTheme="minorHAnsi" w:hAnsiTheme="minorHAnsi" w:cstheme="minorHAnsi"/>
                <w:b w:val="0"/>
                <w:bCs/>
                <w:color w:val="auto"/>
                <w:sz w:val="22"/>
                <w:szCs w:val="24"/>
              </w:rPr>
            </w:pPr>
          </w:p>
        </w:tc>
        <w:tc>
          <w:tcPr>
            <w:tcW w:w="576" w:type="pct"/>
          </w:tcPr>
          <w:p w:rsidRPr="00E5029B" w:rsidR="00771374" w:rsidP="009B59C9" w:rsidRDefault="00771374" w14:paraId="06D0EB79" w14:textId="77777777">
            <w:pPr>
              <w:pStyle w:val="nrpsTableheader"/>
              <w:rPr>
                <w:rFonts w:asciiTheme="minorHAnsi" w:hAnsiTheme="minorHAnsi" w:cstheme="minorHAnsi"/>
                <w:b w:val="0"/>
                <w:bCs/>
                <w:color w:val="auto"/>
                <w:sz w:val="22"/>
                <w:szCs w:val="24"/>
              </w:rPr>
            </w:pPr>
          </w:p>
        </w:tc>
      </w:tr>
      <w:tr w:rsidRPr="00E5029B" w:rsidR="00943A70" w:rsidTr="00943A70" w14:paraId="0A4B2AE0" w14:textId="77777777">
        <w:trPr>
          <w:trHeight w:val="303"/>
        </w:trPr>
        <w:tc>
          <w:tcPr>
            <w:tcW w:w="696" w:type="pct"/>
          </w:tcPr>
          <w:p w:rsidRPr="00E5029B" w:rsidR="00943A70" w:rsidP="00943A70" w:rsidRDefault="00943A70" w14:paraId="7792BFAE" w14:textId="395FEED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33" w:type="pct"/>
          </w:tcPr>
          <w:p w:rsidRPr="00E5029B" w:rsidR="00943A70" w:rsidP="00943A70" w:rsidRDefault="00943A70" w14:paraId="53D06E78" w14:textId="3796C81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85" w:type="pct"/>
          </w:tcPr>
          <w:p w:rsidRPr="00E5029B" w:rsidR="00943A70" w:rsidP="00943A70" w:rsidRDefault="00943A70" w14:paraId="7E2ADFF6" w14:textId="4760289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4DDECF8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7CD9011"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241CC454"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EA49092" w14:textId="77777777">
            <w:pPr>
              <w:pStyle w:val="nrpsTableheader"/>
              <w:rPr>
                <w:rFonts w:asciiTheme="minorHAnsi" w:hAnsiTheme="minorHAnsi" w:cstheme="minorHAnsi"/>
                <w:b w:val="0"/>
                <w:bCs/>
                <w:color w:val="auto"/>
                <w:sz w:val="22"/>
                <w:szCs w:val="24"/>
              </w:rPr>
            </w:pPr>
          </w:p>
        </w:tc>
      </w:tr>
      <w:tr w:rsidRPr="00E5029B" w:rsidR="00943A70" w:rsidTr="00943A70" w14:paraId="6ED6D0E7" w14:textId="77777777">
        <w:trPr>
          <w:trHeight w:val="303"/>
        </w:trPr>
        <w:tc>
          <w:tcPr>
            <w:tcW w:w="696" w:type="pct"/>
          </w:tcPr>
          <w:p w:rsidRPr="00E5029B" w:rsidR="00943A70" w:rsidP="00943A70" w:rsidRDefault="00943A70" w14:paraId="00B89458" w14:textId="632C014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33" w:type="pct"/>
          </w:tcPr>
          <w:p w:rsidRPr="00E5029B" w:rsidR="00943A70" w:rsidP="00943A70" w:rsidRDefault="00943A70" w14:paraId="441F9397" w14:textId="1FF2D1E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85" w:type="pct"/>
          </w:tcPr>
          <w:p w:rsidRPr="00E5029B" w:rsidR="00943A70" w:rsidP="00943A70" w:rsidRDefault="00943A70" w14:paraId="0A6DD45D" w14:textId="4F02A5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32789DD2"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84B574E"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5D61394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5DE5E5B" w14:textId="77777777">
            <w:pPr>
              <w:pStyle w:val="nrpsTableheader"/>
              <w:rPr>
                <w:rFonts w:asciiTheme="minorHAnsi" w:hAnsiTheme="minorHAnsi" w:cstheme="minorHAnsi"/>
                <w:b w:val="0"/>
                <w:bCs/>
                <w:color w:val="auto"/>
                <w:sz w:val="22"/>
                <w:szCs w:val="24"/>
              </w:rPr>
            </w:pPr>
          </w:p>
        </w:tc>
      </w:tr>
      <w:tr w:rsidRPr="00E5029B" w:rsidR="00943A70" w:rsidTr="00943A70" w14:paraId="6D62DC04" w14:textId="77777777">
        <w:trPr>
          <w:trHeight w:val="310"/>
        </w:trPr>
        <w:tc>
          <w:tcPr>
            <w:tcW w:w="696" w:type="pct"/>
          </w:tcPr>
          <w:p w:rsidRPr="00E5029B" w:rsidR="00943A70" w:rsidP="00943A70" w:rsidRDefault="00943A70" w14:paraId="421913E5" w14:textId="1B2D05F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LocationType</w:t>
            </w:r>
            <w:proofErr w:type="spellEnd"/>
          </w:p>
        </w:tc>
        <w:tc>
          <w:tcPr>
            <w:tcW w:w="1233" w:type="pct"/>
          </w:tcPr>
          <w:p w:rsidRPr="00E5029B" w:rsidR="00943A70" w:rsidP="00943A70" w:rsidRDefault="00943A70" w14:paraId="571D1A45" w14:textId="1BCF386B">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"Mainstem", "Tributary", "Spring"</w:t>
            </w:r>
          </w:p>
        </w:tc>
        <w:tc>
          <w:tcPr>
            <w:tcW w:w="585" w:type="pct"/>
          </w:tcPr>
          <w:p w:rsidRPr="00E5029B" w:rsidR="00943A70" w:rsidP="00943A70" w:rsidRDefault="00943A70" w14:paraId="1285C05B" w14:textId="47A1DA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30311D2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67374C0F"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4F6DC9D1"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1E4461F" w14:textId="77777777">
            <w:pPr>
              <w:pStyle w:val="nrpsTableheader"/>
              <w:rPr>
                <w:rFonts w:asciiTheme="minorHAnsi" w:hAnsiTheme="minorHAnsi" w:cstheme="minorHAnsi"/>
                <w:b w:val="0"/>
                <w:bCs/>
                <w:color w:val="auto"/>
                <w:sz w:val="22"/>
                <w:szCs w:val="24"/>
              </w:rPr>
            </w:pPr>
          </w:p>
        </w:tc>
      </w:tr>
      <w:tr w:rsidRPr="00E5029B" w:rsidR="00943A70" w:rsidTr="00943A70" w14:paraId="1954A733" w14:textId="77777777">
        <w:trPr>
          <w:trHeight w:val="317"/>
        </w:trPr>
        <w:tc>
          <w:tcPr>
            <w:tcW w:w="696" w:type="pct"/>
          </w:tcPr>
          <w:p w:rsidRPr="00E5029B" w:rsidR="00943A70" w:rsidP="00943A70" w:rsidRDefault="00943A70" w14:paraId="049F6D9B" w14:textId="1C0D1E6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LocationDescription</w:t>
            </w:r>
            <w:proofErr w:type="spellEnd"/>
          </w:p>
        </w:tc>
        <w:tc>
          <w:tcPr>
            <w:tcW w:w="1233" w:type="pct"/>
          </w:tcPr>
          <w:p w:rsidRPr="00E5029B" w:rsidR="00943A70" w:rsidP="00943A70" w:rsidRDefault="00943A70" w14:paraId="733C995D" w14:textId="7959C469">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 xml:space="preserve">Description of </w:t>
            </w:r>
            <w:r>
              <w:rPr>
                <w:rFonts w:asciiTheme="minorHAnsi" w:hAnsiTheme="minorHAnsi" w:cstheme="minorHAnsi"/>
                <w:b w:val="0"/>
                <w:bCs/>
                <w:color w:val="auto"/>
                <w:sz w:val="22"/>
                <w:szCs w:val="24"/>
              </w:rPr>
              <w:t>l</w:t>
            </w:r>
            <w:r w:rsidRPr="00943A70">
              <w:rPr>
                <w:rFonts w:asciiTheme="minorHAnsi" w:hAnsiTheme="minorHAnsi" w:cstheme="minorHAnsi"/>
                <w:b w:val="0"/>
                <w:bCs/>
                <w:color w:val="auto"/>
                <w:sz w:val="22"/>
                <w:szCs w:val="24"/>
              </w:rPr>
              <w:t>ocation</w:t>
            </w:r>
          </w:p>
        </w:tc>
        <w:tc>
          <w:tcPr>
            <w:tcW w:w="585" w:type="pct"/>
          </w:tcPr>
          <w:p w:rsidRPr="00E5029B" w:rsidR="00943A70" w:rsidP="00943A70" w:rsidRDefault="00943A70" w14:paraId="76D47E9E" w14:textId="2740CCE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510A5AB9"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154757A2"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6CF98EF5"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3CEE342E" w14:textId="77777777">
            <w:pPr>
              <w:pStyle w:val="nrpsTableheader"/>
              <w:rPr>
                <w:rFonts w:asciiTheme="minorHAnsi" w:hAnsiTheme="minorHAnsi" w:cstheme="minorHAnsi"/>
                <w:b w:val="0"/>
                <w:bCs/>
                <w:color w:val="auto"/>
                <w:sz w:val="22"/>
                <w:szCs w:val="24"/>
              </w:rPr>
            </w:pPr>
          </w:p>
        </w:tc>
      </w:tr>
      <w:tr w:rsidRPr="00E5029B" w:rsidR="00943A70" w:rsidTr="00943A70" w14:paraId="4F324D4E" w14:textId="77777777">
        <w:trPr>
          <w:trHeight w:val="317"/>
        </w:trPr>
        <w:tc>
          <w:tcPr>
            <w:tcW w:w="696" w:type="pct"/>
          </w:tcPr>
          <w:p w:rsidRPr="00E5029B" w:rsidR="00943A70" w:rsidP="00943A70" w:rsidRDefault="00943A70" w14:paraId="5F9F04E0" w14:textId="7DEBEC0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StreamName</w:t>
            </w:r>
            <w:proofErr w:type="spellEnd"/>
          </w:p>
        </w:tc>
        <w:tc>
          <w:tcPr>
            <w:tcW w:w="1233" w:type="pct"/>
          </w:tcPr>
          <w:p w:rsidRPr="00E5029B" w:rsidR="00943A70" w:rsidP="00943A70" w:rsidRDefault="00943A70" w14:paraId="728AEBCD" w14:textId="7E5C5F71">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Name of river, small stream, or spring</w:t>
            </w:r>
          </w:p>
        </w:tc>
        <w:tc>
          <w:tcPr>
            <w:tcW w:w="585" w:type="pct"/>
          </w:tcPr>
          <w:p w:rsidRPr="00E5029B" w:rsidR="00943A70" w:rsidP="00943A70" w:rsidRDefault="00943A70" w14:paraId="5684FCED" w14:textId="7C00DF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46E7E7D7"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9B5F17B"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63FDD55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1BEF879D" w14:textId="77777777">
            <w:pPr>
              <w:pStyle w:val="nrpsTableheader"/>
              <w:rPr>
                <w:rFonts w:asciiTheme="minorHAnsi" w:hAnsiTheme="minorHAnsi" w:cstheme="minorHAnsi"/>
                <w:b w:val="0"/>
                <w:bCs/>
                <w:color w:val="auto"/>
                <w:sz w:val="22"/>
                <w:szCs w:val="24"/>
              </w:rPr>
            </w:pPr>
          </w:p>
        </w:tc>
      </w:tr>
      <w:tr w:rsidRPr="00E5029B" w:rsidR="00943A70" w:rsidTr="00943A70" w14:paraId="062A18E2" w14:textId="77777777">
        <w:trPr>
          <w:trHeight w:val="317"/>
        </w:trPr>
        <w:tc>
          <w:tcPr>
            <w:tcW w:w="696" w:type="pct"/>
          </w:tcPr>
          <w:p w:rsidRPr="00E5029B" w:rsidR="00943A70" w:rsidP="00943A70" w:rsidRDefault="00943A70" w14:paraId="57CC76D0" w14:textId="1453D07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TributaryName</w:t>
            </w:r>
            <w:proofErr w:type="spellEnd"/>
          </w:p>
        </w:tc>
        <w:tc>
          <w:tcPr>
            <w:tcW w:w="1233" w:type="pct"/>
          </w:tcPr>
          <w:p w:rsidRPr="00E5029B" w:rsidR="00943A70" w:rsidP="00943A70" w:rsidRDefault="00943A70" w14:paraId="59F6DC5B" w14:textId="3AF4FF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w:t>
            </w:r>
            <w:r w:rsidRPr="00943A70">
              <w:rPr>
                <w:rFonts w:asciiTheme="minorHAnsi" w:hAnsiTheme="minorHAnsi" w:cstheme="minorHAnsi"/>
                <w:b w:val="0"/>
                <w:bCs/>
                <w:color w:val="auto"/>
                <w:sz w:val="22"/>
                <w:szCs w:val="24"/>
              </w:rPr>
              <w:t>ame of tributary sampled in watershed of river parks</w:t>
            </w:r>
          </w:p>
        </w:tc>
        <w:tc>
          <w:tcPr>
            <w:tcW w:w="585" w:type="pct"/>
          </w:tcPr>
          <w:p w:rsidRPr="00E5029B" w:rsidR="00943A70" w:rsidP="00943A70" w:rsidRDefault="00943A70" w14:paraId="6E70843E" w14:textId="487EC2D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6D8E4205"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0587B1A1"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41B6320C"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05AAD7EB" w14:textId="77777777">
            <w:pPr>
              <w:pStyle w:val="nrpsTableheader"/>
              <w:rPr>
                <w:rFonts w:asciiTheme="minorHAnsi" w:hAnsiTheme="minorHAnsi" w:cstheme="minorHAnsi"/>
                <w:b w:val="0"/>
                <w:bCs/>
                <w:color w:val="auto"/>
                <w:sz w:val="22"/>
                <w:szCs w:val="24"/>
              </w:rPr>
            </w:pPr>
          </w:p>
        </w:tc>
      </w:tr>
      <w:tr w:rsidRPr="00E5029B" w:rsidR="00943A70" w:rsidTr="00943A70" w14:paraId="3F048AB2" w14:textId="77777777">
        <w:trPr>
          <w:trHeight w:val="317"/>
        </w:trPr>
        <w:tc>
          <w:tcPr>
            <w:tcW w:w="696" w:type="pct"/>
          </w:tcPr>
          <w:p w:rsidRPr="00E5029B" w:rsidR="00943A70" w:rsidP="00943A70" w:rsidRDefault="00943A70" w14:paraId="180946A8" w14:textId="500B3DF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County</w:t>
            </w:r>
          </w:p>
        </w:tc>
        <w:tc>
          <w:tcPr>
            <w:tcW w:w="1233" w:type="pct"/>
          </w:tcPr>
          <w:p w:rsidRPr="00E5029B" w:rsidR="00943A70" w:rsidP="00943A70" w:rsidRDefault="00943A70" w14:paraId="36E8697B" w14:textId="60A404A6">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County location</w:t>
            </w:r>
          </w:p>
        </w:tc>
        <w:tc>
          <w:tcPr>
            <w:tcW w:w="585" w:type="pct"/>
          </w:tcPr>
          <w:p w:rsidRPr="00E5029B" w:rsidR="00943A70" w:rsidP="00943A70" w:rsidRDefault="00943A70" w14:paraId="0D237458" w14:textId="4204EDB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24331396"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6831D22"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7F0191AA"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7A3E31AC" w14:textId="77777777">
            <w:pPr>
              <w:pStyle w:val="nrpsTableheader"/>
              <w:rPr>
                <w:rFonts w:asciiTheme="minorHAnsi" w:hAnsiTheme="minorHAnsi" w:cstheme="minorHAnsi"/>
                <w:b w:val="0"/>
                <w:bCs/>
                <w:color w:val="auto"/>
                <w:sz w:val="22"/>
                <w:szCs w:val="24"/>
              </w:rPr>
            </w:pPr>
          </w:p>
        </w:tc>
      </w:tr>
      <w:tr w:rsidRPr="00E5029B" w:rsidR="00943A70" w:rsidTr="00943A70" w14:paraId="13732994" w14:textId="77777777">
        <w:trPr>
          <w:trHeight w:val="317"/>
        </w:trPr>
        <w:tc>
          <w:tcPr>
            <w:tcW w:w="696" w:type="pct"/>
          </w:tcPr>
          <w:p w:rsidRPr="00E5029B" w:rsidR="00943A70" w:rsidP="00943A70" w:rsidRDefault="00943A70" w14:paraId="2C49A834" w14:textId="777D598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StretchNumber</w:t>
            </w:r>
            <w:proofErr w:type="spellEnd"/>
          </w:p>
        </w:tc>
        <w:tc>
          <w:tcPr>
            <w:tcW w:w="1233" w:type="pct"/>
          </w:tcPr>
          <w:p w:rsidRPr="00E5029B" w:rsidR="00943A70" w:rsidP="00943A70" w:rsidRDefault="00943A70" w14:paraId="20C6AF0E" w14:textId="169A9A04">
            <w:pPr>
              <w:pStyle w:val="nrpsTableheader"/>
              <w:rPr>
                <w:rFonts w:asciiTheme="minorHAnsi" w:hAnsiTheme="minorHAnsi" w:cstheme="minorHAnsi"/>
                <w:b w:val="0"/>
                <w:bCs/>
                <w:color w:val="auto"/>
                <w:sz w:val="22"/>
                <w:szCs w:val="24"/>
              </w:rPr>
            </w:pPr>
            <w:r w:rsidRPr="00943A70">
              <w:rPr>
                <w:rFonts w:asciiTheme="minorHAnsi" w:hAnsiTheme="minorHAnsi" w:cstheme="minorHAnsi"/>
                <w:b w:val="0"/>
                <w:bCs/>
                <w:color w:val="auto"/>
                <w:sz w:val="22"/>
                <w:szCs w:val="24"/>
              </w:rPr>
              <w:t>Number associated with the Stretch</w:t>
            </w:r>
          </w:p>
        </w:tc>
        <w:tc>
          <w:tcPr>
            <w:tcW w:w="585" w:type="pct"/>
          </w:tcPr>
          <w:p w:rsidRPr="00E5029B" w:rsidR="00943A70" w:rsidP="00943A70" w:rsidRDefault="00943A70" w14:paraId="01366F9A" w14:textId="1BA272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57" w:type="pct"/>
          </w:tcPr>
          <w:p w:rsidRPr="00E5029B" w:rsidR="00943A70" w:rsidP="00943A70" w:rsidRDefault="00943A70" w14:paraId="20640D50"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395F698A"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1C60B04F"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4588856" w14:textId="77777777">
            <w:pPr>
              <w:pStyle w:val="nrpsTableheader"/>
              <w:rPr>
                <w:rFonts w:asciiTheme="minorHAnsi" w:hAnsiTheme="minorHAnsi" w:cstheme="minorHAnsi"/>
                <w:b w:val="0"/>
                <w:bCs/>
                <w:color w:val="auto"/>
                <w:sz w:val="22"/>
                <w:szCs w:val="24"/>
              </w:rPr>
            </w:pPr>
          </w:p>
        </w:tc>
      </w:tr>
      <w:tr w:rsidRPr="00E5029B" w:rsidR="00943A70" w:rsidTr="00943A70" w14:paraId="2C2DCF2E" w14:textId="77777777">
        <w:trPr>
          <w:trHeight w:val="317"/>
        </w:trPr>
        <w:tc>
          <w:tcPr>
            <w:tcW w:w="696" w:type="pct"/>
          </w:tcPr>
          <w:p w:rsidRPr="00E5029B" w:rsidR="00943A70" w:rsidP="00943A70" w:rsidRDefault="00943A70" w14:paraId="43DE7F68" w14:textId="1DBE49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c>
          <w:tcPr>
            <w:tcW w:w="1233" w:type="pct"/>
          </w:tcPr>
          <w:p w:rsidRPr="00E5029B" w:rsidR="00943A70" w:rsidP="00943A70" w:rsidRDefault="00943A70" w14:paraId="49CA953E" w14:textId="0646571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ID for sampling reach</w:t>
            </w:r>
          </w:p>
        </w:tc>
        <w:tc>
          <w:tcPr>
            <w:tcW w:w="585" w:type="pct"/>
          </w:tcPr>
          <w:p w:rsidRPr="00E5029B" w:rsidR="00943A70" w:rsidP="00943A70" w:rsidRDefault="00943A70" w14:paraId="7BCC4AE7" w14:textId="521FA5B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57" w:type="pct"/>
          </w:tcPr>
          <w:p w:rsidRPr="00E5029B" w:rsidR="00943A70" w:rsidP="00943A70" w:rsidRDefault="00943A70" w14:paraId="676288E3"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4A2A47CD" w14:textId="77777777">
            <w:pPr>
              <w:pStyle w:val="nrpsTableheader"/>
              <w:rPr>
                <w:rFonts w:asciiTheme="minorHAnsi" w:hAnsiTheme="minorHAnsi" w:cstheme="minorHAnsi"/>
                <w:b w:val="0"/>
                <w:bCs/>
                <w:color w:val="auto"/>
                <w:sz w:val="22"/>
                <w:szCs w:val="24"/>
              </w:rPr>
            </w:pPr>
          </w:p>
        </w:tc>
        <w:tc>
          <w:tcPr>
            <w:tcW w:w="577" w:type="pct"/>
          </w:tcPr>
          <w:p w:rsidRPr="00E5029B" w:rsidR="00943A70" w:rsidP="00943A70" w:rsidRDefault="00943A70" w14:paraId="53116D6C" w14:textId="77777777">
            <w:pPr>
              <w:pStyle w:val="nrpsTableheader"/>
              <w:rPr>
                <w:rFonts w:asciiTheme="minorHAnsi" w:hAnsiTheme="minorHAnsi" w:cstheme="minorHAnsi"/>
                <w:b w:val="0"/>
                <w:bCs/>
                <w:color w:val="auto"/>
                <w:sz w:val="22"/>
                <w:szCs w:val="24"/>
              </w:rPr>
            </w:pPr>
          </w:p>
        </w:tc>
        <w:tc>
          <w:tcPr>
            <w:tcW w:w="576" w:type="pct"/>
          </w:tcPr>
          <w:p w:rsidRPr="00E5029B" w:rsidR="00943A70" w:rsidP="00943A70" w:rsidRDefault="00943A70" w14:paraId="5E9F9BEE"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440EE08B"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943A70" w:rsidP="00771374" w:rsidRDefault="00943A70" w14:paraId="2B385D08" w14:textId="77777777">
      <w:pPr>
        <w:pStyle w:val="nrpsNormal"/>
        <w:rPr>
          <w:rFonts w:asciiTheme="minorHAnsi" w:hAnsiTheme="minorHAnsi" w:cstheme="minorHAnsi"/>
          <w:b/>
          <w:bCs/>
        </w:rPr>
      </w:pPr>
    </w:p>
    <w:p w:rsidR="00943A70" w:rsidP="00771374" w:rsidRDefault="00943A70" w14:paraId="71832E40" w14:textId="77777777">
      <w:pPr>
        <w:pStyle w:val="nrpsNormal"/>
        <w:rPr>
          <w:rFonts w:asciiTheme="minorHAnsi" w:hAnsiTheme="minorHAnsi" w:cstheme="minorHAnsi"/>
          <w:b/>
          <w:bCs/>
        </w:rPr>
      </w:pPr>
    </w:p>
    <w:p w:rsidRPr="00E5029B" w:rsidR="00771374" w:rsidP="00771374" w:rsidRDefault="00771374" w14:paraId="09C8FCCE" w14:textId="54E2D3F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BB0BB8">
        <w:rPr>
          <w:rFonts w:asciiTheme="minorHAnsi" w:hAnsiTheme="minorHAnsi" w:cstheme="minorHAnsi"/>
        </w:rPr>
        <w:t>HTLN_measured_discharge.csv</w:t>
      </w:r>
    </w:p>
    <w:p w:rsidRPr="00E5029B" w:rsidR="00771374" w:rsidP="00771374" w:rsidRDefault="00771374" w14:paraId="7E97292C"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896"/>
        <w:gridCol w:w="3568"/>
        <w:gridCol w:w="1700"/>
        <w:gridCol w:w="2195"/>
        <w:gridCol w:w="1675"/>
        <w:gridCol w:w="1678"/>
        <w:gridCol w:w="1678"/>
      </w:tblGrid>
      <w:tr w:rsidRPr="00E5029B" w:rsidR="00771374" w:rsidTr="009B59C9" w14:paraId="1EBEFC43"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081381FC"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6F6E63E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78FBA06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6846A48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923BA8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6AB75F79"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17D6992C"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BB0BB8" w:rsidTr="009B59C9" w14:paraId="565110A6" w14:textId="77777777">
        <w:trPr>
          <w:trHeight w:val="303"/>
        </w:trPr>
        <w:tc>
          <w:tcPr>
            <w:tcW w:w="622" w:type="pct"/>
          </w:tcPr>
          <w:p w:rsidRPr="00E5029B" w:rsidR="00BB0BB8" w:rsidP="00BB0BB8" w:rsidRDefault="00BB0BB8" w14:paraId="1FE05090" w14:textId="303E299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BB0BB8" w:rsidP="00BB0BB8" w:rsidRDefault="00BB0BB8" w14:paraId="7B7F5CF4" w14:textId="5BCF90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BB0BB8" w:rsidP="00BB0BB8" w:rsidRDefault="00BB0BB8" w14:paraId="601E0921" w14:textId="0816801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7B512701"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7352406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57DB71D"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2E6AB94" w14:textId="77777777">
            <w:pPr>
              <w:pStyle w:val="nrpsTableheader"/>
              <w:rPr>
                <w:rFonts w:asciiTheme="minorHAnsi" w:hAnsiTheme="minorHAnsi" w:cstheme="minorHAnsi"/>
                <w:b w:val="0"/>
                <w:bCs/>
                <w:color w:val="auto"/>
                <w:sz w:val="22"/>
                <w:szCs w:val="24"/>
              </w:rPr>
            </w:pPr>
          </w:p>
        </w:tc>
      </w:tr>
      <w:tr w:rsidRPr="00E5029B" w:rsidR="00BB0BB8" w:rsidTr="009B59C9" w14:paraId="7E36D123" w14:textId="77777777">
        <w:trPr>
          <w:trHeight w:val="303"/>
        </w:trPr>
        <w:tc>
          <w:tcPr>
            <w:tcW w:w="622" w:type="pct"/>
          </w:tcPr>
          <w:p w:rsidRPr="00E5029B" w:rsidR="00BB0BB8" w:rsidP="00BB0BB8" w:rsidRDefault="00BB0BB8" w14:paraId="7EF89FDF" w14:textId="44E1B37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BB0BB8" w:rsidP="00BB0BB8" w:rsidRDefault="00BB0BB8" w14:paraId="231A199C" w14:textId="21AFF1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BB0BB8" w:rsidP="00BB0BB8" w:rsidRDefault="00BB0BB8" w14:paraId="3B554938" w14:textId="623B93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51E6B120"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1A25F2EB"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CE4D020"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311142A7" w14:textId="77777777">
            <w:pPr>
              <w:pStyle w:val="nrpsTableheader"/>
              <w:rPr>
                <w:rFonts w:asciiTheme="minorHAnsi" w:hAnsiTheme="minorHAnsi" w:cstheme="minorHAnsi"/>
                <w:b w:val="0"/>
                <w:bCs/>
                <w:color w:val="auto"/>
                <w:sz w:val="22"/>
                <w:szCs w:val="24"/>
              </w:rPr>
            </w:pPr>
          </w:p>
        </w:tc>
      </w:tr>
      <w:tr w:rsidRPr="00E5029B" w:rsidR="00BB0BB8" w:rsidTr="009B59C9" w14:paraId="61D26B9B" w14:textId="77777777">
        <w:trPr>
          <w:trHeight w:val="303"/>
        </w:trPr>
        <w:tc>
          <w:tcPr>
            <w:tcW w:w="622" w:type="pct"/>
          </w:tcPr>
          <w:p w:rsidRPr="00E5029B" w:rsidR="00BB0BB8" w:rsidP="00BB0BB8" w:rsidRDefault="00BB0BB8" w14:paraId="18022F11" w14:textId="75C0028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BB0BB8" w:rsidP="00BB0BB8" w:rsidRDefault="00BB0BB8" w14:paraId="26D462B0" w14:textId="622DB75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BB0BB8" w:rsidP="00BB0BB8" w:rsidRDefault="00BB0BB8" w14:paraId="3CDAC6AA" w14:textId="229CE74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30044199"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2E555C41"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1BC10301"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69D0B96" w14:textId="77777777">
            <w:pPr>
              <w:pStyle w:val="nrpsTableheader"/>
              <w:rPr>
                <w:rFonts w:asciiTheme="minorHAnsi" w:hAnsiTheme="minorHAnsi" w:cstheme="minorHAnsi"/>
                <w:b w:val="0"/>
                <w:bCs/>
                <w:color w:val="auto"/>
                <w:sz w:val="22"/>
                <w:szCs w:val="24"/>
              </w:rPr>
            </w:pPr>
          </w:p>
        </w:tc>
      </w:tr>
      <w:tr w:rsidRPr="00E5029B" w:rsidR="00BB0BB8" w:rsidTr="009B59C9" w14:paraId="02C0BB62" w14:textId="77777777">
        <w:trPr>
          <w:trHeight w:val="310"/>
        </w:trPr>
        <w:tc>
          <w:tcPr>
            <w:tcW w:w="622" w:type="pct"/>
          </w:tcPr>
          <w:p w:rsidRPr="00E5029B" w:rsidR="00BB0BB8" w:rsidP="00BB0BB8" w:rsidRDefault="00BB0BB8" w14:paraId="60770BA6" w14:textId="16E171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BB0BB8" w:rsidP="00BB0BB8" w:rsidRDefault="00BB0BB8" w14:paraId="5206C030" w14:textId="61D527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BB0BB8" w:rsidP="00BB0BB8" w:rsidRDefault="00BB0BB8" w14:paraId="6807C5F4" w14:textId="494E54B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0D421DA6"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3C783462"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A7E6D9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0F3F1978" w14:textId="77777777">
            <w:pPr>
              <w:pStyle w:val="nrpsTableheader"/>
              <w:rPr>
                <w:rFonts w:asciiTheme="minorHAnsi" w:hAnsiTheme="minorHAnsi" w:cstheme="minorHAnsi"/>
                <w:b w:val="0"/>
                <w:bCs/>
                <w:color w:val="auto"/>
                <w:sz w:val="22"/>
                <w:szCs w:val="24"/>
              </w:rPr>
            </w:pPr>
          </w:p>
        </w:tc>
      </w:tr>
      <w:tr w:rsidRPr="00E5029B" w:rsidR="00BB0BB8" w:rsidTr="009B59C9" w14:paraId="796E870B" w14:textId="77777777">
        <w:trPr>
          <w:trHeight w:val="317"/>
        </w:trPr>
        <w:tc>
          <w:tcPr>
            <w:tcW w:w="622" w:type="pct"/>
          </w:tcPr>
          <w:p w:rsidRPr="00E5029B" w:rsidR="00BB0BB8" w:rsidP="00BB0BB8" w:rsidRDefault="00BB0BB8" w14:paraId="36E14737" w14:textId="5D15450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BB0BB8" w:rsidP="00BB0BB8" w:rsidRDefault="00BB0BB8" w14:paraId="7B75CDB0" w14:textId="1406E9A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BB0BB8" w:rsidP="00BB0BB8" w:rsidRDefault="00BB0BB8" w14:paraId="7160DF6E" w14:textId="683D7A2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2C6880F7"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40283CE7"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2B53418"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C9C762D" w14:textId="77777777">
            <w:pPr>
              <w:pStyle w:val="nrpsTableheader"/>
              <w:rPr>
                <w:rFonts w:asciiTheme="minorHAnsi" w:hAnsiTheme="minorHAnsi" w:cstheme="minorHAnsi"/>
                <w:b w:val="0"/>
                <w:bCs/>
                <w:color w:val="auto"/>
                <w:sz w:val="22"/>
                <w:szCs w:val="24"/>
              </w:rPr>
            </w:pPr>
          </w:p>
        </w:tc>
      </w:tr>
      <w:tr w:rsidRPr="00E5029B" w:rsidR="00BB0BB8" w:rsidTr="009B59C9" w14:paraId="4BA65147" w14:textId="77777777">
        <w:trPr>
          <w:trHeight w:val="317"/>
        </w:trPr>
        <w:tc>
          <w:tcPr>
            <w:tcW w:w="622" w:type="pct"/>
          </w:tcPr>
          <w:p w:rsidRPr="00E5029B" w:rsidR="00BB0BB8" w:rsidP="00BB0BB8" w:rsidRDefault="00BB0BB8" w14:paraId="203FA403" w14:textId="67919AC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Discharge_No</w:t>
            </w:r>
            <w:proofErr w:type="spellEnd"/>
          </w:p>
        </w:tc>
        <w:tc>
          <w:tcPr>
            <w:tcW w:w="1246" w:type="pct"/>
          </w:tcPr>
          <w:p w:rsidRPr="00E5029B" w:rsidR="00BB0BB8" w:rsidP="00BB0BB8" w:rsidRDefault="00BB0BB8" w14:paraId="4483DA09" w14:textId="7B4CDB8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Discharge number: </w:t>
            </w:r>
            <w:commentRangeStart w:id="27"/>
            <w:del w:author="Dodd, Hope R" w:date="2024-11-06T10:57:00Z" w:id="28">
              <w:r w:rsidRPr="00BB0BB8" w:rsidDel="00B220BB">
                <w:rPr>
                  <w:rFonts w:asciiTheme="minorHAnsi" w:hAnsiTheme="minorHAnsi" w:cstheme="minorHAnsi"/>
                  <w:b w:val="0"/>
                  <w:bCs/>
                  <w:color w:val="auto"/>
                  <w:sz w:val="22"/>
                  <w:szCs w:val="24"/>
                </w:rPr>
                <w:delText>1 to 20</w:delText>
              </w:r>
            </w:del>
            <w:commentRangeEnd w:id="27"/>
            <w:r w:rsidR="00B220BB">
              <w:rPr>
                <w:rStyle w:val="CommentReference"/>
                <w:rFonts w:ascii="Times New Roman" w:hAnsi="Times New Roman" w:eastAsiaTheme="minorHAnsi" w:cstheme="minorBidi"/>
                <w:b w:val="0"/>
                <w:lang w:eastAsia="en-US"/>
              </w:rPr>
              <w:commentReference w:id="27"/>
            </w:r>
            <w:ins w:author="Dodd, Hope R" w:date="2024-11-06T10:57:00Z" w:id="29">
              <w:r w:rsidR="00B220BB">
                <w:rPr>
                  <w:rFonts w:asciiTheme="minorHAnsi" w:hAnsiTheme="minorHAnsi" w:cstheme="minorHAnsi"/>
                  <w:b w:val="0"/>
                  <w:bCs/>
                  <w:color w:val="auto"/>
                  <w:sz w:val="22"/>
                  <w:szCs w:val="24"/>
                </w:rPr>
                <w:t>Increment number for each Distance, Depth, and Velocity reading</w:t>
              </w:r>
            </w:ins>
          </w:p>
        </w:tc>
        <w:tc>
          <w:tcPr>
            <w:tcW w:w="597" w:type="pct"/>
          </w:tcPr>
          <w:p w:rsidRPr="00E5029B" w:rsidR="00BB0BB8" w:rsidP="00BB0BB8" w:rsidRDefault="00BB0BB8" w14:paraId="11506809" w14:textId="626D58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54B3CFCD" w14:textId="7943D406">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1137BD99"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22714D0F"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FA5EDF2" w14:textId="77777777">
            <w:pPr>
              <w:pStyle w:val="nrpsTableheader"/>
              <w:rPr>
                <w:rFonts w:asciiTheme="minorHAnsi" w:hAnsiTheme="minorHAnsi" w:cstheme="minorHAnsi"/>
                <w:b w:val="0"/>
                <w:bCs/>
                <w:color w:val="auto"/>
                <w:sz w:val="22"/>
                <w:szCs w:val="24"/>
              </w:rPr>
            </w:pPr>
          </w:p>
        </w:tc>
      </w:tr>
      <w:tr w:rsidRPr="00E5029B" w:rsidR="00BB0BB8" w:rsidTr="009B59C9" w14:paraId="23647D29" w14:textId="77777777">
        <w:trPr>
          <w:trHeight w:val="317"/>
        </w:trPr>
        <w:tc>
          <w:tcPr>
            <w:tcW w:w="622" w:type="pct"/>
          </w:tcPr>
          <w:p w:rsidRPr="00E5029B" w:rsidR="00BB0BB8" w:rsidP="00BB0BB8" w:rsidRDefault="00BB0BB8" w14:paraId="4688EE14" w14:textId="6A4446E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DistanceFromBank</w:t>
            </w:r>
            <w:proofErr w:type="spellEnd"/>
          </w:p>
        </w:tc>
        <w:tc>
          <w:tcPr>
            <w:tcW w:w="1246" w:type="pct"/>
          </w:tcPr>
          <w:p w:rsidRPr="00E5029B" w:rsidR="00BB0BB8" w:rsidP="00BB0BB8" w:rsidRDefault="00BB0BB8" w14:paraId="0E225494" w14:textId="292F1F4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Distance from bank</w:t>
            </w:r>
          </w:p>
        </w:tc>
        <w:tc>
          <w:tcPr>
            <w:tcW w:w="597" w:type="pct"/>
          </w:tcPr>
          <w:p w:rsidRPr="00E5029B" w:rsidR="00BB0BB8" w:rsidP="00BB0BB8" w:rsidRDefault="00BB0BB8" w14:paraId="5613670A" w14:textId="3FDB326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4164CA17" w14:textId="4158157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BB0BB8" w:rsidP="00BB0BB8" w:rsidRDefault="00BB0BB8" w14:paraId="52A9BDEE"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4E82AAD"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9BA192B" w14:textId="77777777">
            <w:pPr>
              <w:pStyle w:val="nrpsTableheader"/>
              <w:rPr>
                <w:rFonts w:asciiTheme="minorHAnsi" w:hAnsiTheme="minorHAnsi" w:cstheme="minorHAnsi"/>
                <w:b w:val="0"/>
                <w:bCs/>
                <w:color w:val="auto"/>
                <w:sz w:val="22"/>
                <w:szCs w:val="24"/>
              </w:rPr>
            </w:pPr>
          </w:p>
        </w:tc>
      </w:tr>
      <w:tr w:rsidRPr="00E5029B" w:rsidR="00BB0BB8" w:rsidTr="009B59C9" w14:paraId="317DF2C7" w14:textId="77777777">
        <w:trPr>
          <w:trHeight w:val="317"/>
        </w:trPr>
        <w:tc>
          <w:tcPr>
            <w:tcW w:w="622" w:type="pct"/>
          </w:tcPr>
          <w:p w:rsidRPr="00E5029B" w:rsidR="00BB0BB8" w:rsidP="00BB0BB8" w:rsidRDefault="00BB0BB8" w14:paraId="61224F01" w14:textId="03FFEE8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w:t>
            </w:r>
          </w:p>
        </w:tc>
        <w:tc>
          <w:tcPr>
            <w:tcW w:w="1246" w:type="pct"/>
          </w:tcPr>
          <w:p w:rsidRPr="00E5029B" w:rsidR="00BB0BB8" w:rsidP="00BB0BB8" w:rsidRDefault="00BB0BB8" w14:paraId="7C3DD3A5" w14:textId="448458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depth</w:t>
            </w:r>
          </w:p>
        </w:tc>
        <w:tc>
          <w:tcPr>
            <w:tcW w:w="597" w:type="pct"/>
          </w:tcPr>
          <w:p w:rsidRPr="00E5029B" w:rsidR="00BB0BB8" w:rsidP="00BB0BB8" w:rsidRDefault="00BB0BB8" w14:paraId="6AED4B90" w14:textId="5729E4D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2C78BF70" w14:textId="47353D5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centimeters</w:t>
            </w:r>
          </w:p>
        </w:tc>
        <w:tc>
          <w:tcPr>
            <w:tcW w:w="588" w:type="pct"/>
          </w:tcPr>
          <w:p w:rsidRPr="00E5029B" w:rsidR="00BB0BB8" w:rsidP="00BB0BB8" w:rsidRDefault="00BB0BB8" w14:paraId="2F54E35C"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66A318AF"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19F6F0BB" w14:textId="77777777">
            <w:pPr>
              <w:pStyle w:val="nrpsTableheader"/>
              <w:rPr>
                <w:rFonts w:asciiTheme="minorHAnsi" w:hAnsiTheme="minorHAnsi" w:cstheme="minorHAnsi"/>
                <w:b w:val="0"/>
                <w:bCs/>
                <w:color w:val="auto"/>
                <w:sz w:val="22"/>
                <w:szCs w:val="24"/>
              </w:rPr>
            </w:pPr>
          </w:p>
        </w:tc>
      </w:tr>
      <w:tr w:rsidRPr="00E5029B" w:rsidR="00BB0BB8" w:rsidTr="009B59C9" w14:paraId="0D085C31" w14:textId="77777777">
        <w:trPr>
          <w:trHeight w:val="317"/>
        </w:trPr>
        <w:tc>
          <w:tcPr>
            <w:tcW w:w="622" w:type="pct"/>
          </w:tcPr>
          <w:p w:rsidRPr="00E5029B" w:rsidR="00BB0BB8" w:rsidP="00BB0BB8" w:rsidRDefault="00BB0BB8" w14:paraId="47D782A7" w14:textId="5BEE374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w:t>
            </w:r>
          </w:p>
        </w:tc>
        <w:tc>
          <w:tcPr>
            <w:tcW w:w="1246" w:type="pct"/>
          </w:tcPr>
          <w:p w:rsidRPr="00E5029B" w:rsidR="00BB0BB8" w:rsidP="00BB0BB8" w:rsidRDefault="00BB0BB8" w14:paraId="31BC09A6" w14:textId="04DBCCA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velocity</w:t>
            </w:r>
          </w:p>
        </w:tc>
        <w:tc>
          <w:tcPr>
            <w:tcW w:w="597" w:type="pct"/>
          </w:tcPr>
          <w:p w:rsidRPr="00E5029B" w:rsidR="00BB0BB8" w:rsidP="00BB0BB8" w:rsidRDefault="00BB0BB8" w14:paraId="15CAFC00" w14:textId="7D3D38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BB0BB8" w:rsidP="00BB0BB8" w:rsidRDefault="00BB0BB8" w14:paraId="2732458C" w14:textId="0C782C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meters/sec</w:t>
            </w:r>
          </w:p>
        </w:tc>
        <w:tc>
          <w:tcPr>
            <w:tcW w:w="588" w:type="pct"/>
          </w:tcPr>
          <w:p w:rsidRPr="00E5029B" w:rsidR="00BB0BB8" w:rsidP="00BB0BB8" w:rsidRDefault="00BB0BB8" w14:paraId="4EA2D284"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5772F6CE"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70732968" w14:textId="77777777">
            <w:pPr>
              <w:pStyle w:val="nrpsTableheader"/>
              <w:rPr>
                <w:rFonts w:asciiTheme="minorHAnsi" w:hAnsiTheme="minorHAnsi" w:cstheme="minorHAnsi"/>
                <w:b w:val="0"/>
                <w:bCs/>
                <w:color w:val="auto"/>
                <w:sz w:val="22"/>
                <w:szCs w:val="24"/>
              </w:rPr>
            </w:pPr>
          </w:p>
        </w:tc>
      </w:tr>
      <w:tr w:rsidRPr="00E5029B" w:rsidR="00BB0BB8" w:rsidTr="009B59C9" w14:paraId="4B177B02" w14:textId="77777777">
        <w:trPr>
          <w:trHeight w:val="317"/>
        </w:trPr>
        <w:tc>
          <w:tcPr>
            <w:tcW w:w="622" w:type="pct"/>
          </w:tcPr>
          <w:p w:rsidRPr="00E5029B" w:rsidR="00BB0BB8" w:rsidP="00BB0BB8" w:rsidRDefault="00BB0BB8" w14:paraId="56EB790F" w14:textId="0E932B4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1246" w:type="pct"/>
          </w:tcPr>
          <w:p w:rsidRPr="00E5029B" w:rsidR="00BB0BB8" w:rsidP="00BB0BB8" w:rsidRDefault="00BB0BB8" w14:paraId="229014E2" w14:textId="5304748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BB0BB8" w:rsidP="00BB0BB8" w:rsidRDefault="00BB0BB8" w14:paraId="0C7DF32D" w14:textId="704938D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BB0BB8" w:rsidP="00BB0BB8" w:rsidRDefault="00BB0BB8" w14:paraId="56E6CD5A" w14:textId="77777777">
            <w:pPr>
              <w:pStyle w:val="nrpsTableheader"/>
              <w:rPr>
                <w:rFonts w:asciiTheme="minorHAnsi" w:hAnsiTheme="minorHAnsi" w:cstheme="minorHAnsi"/>
                <w:b w:val="0"/>
                <w:bCs/>
                <w:color w:val="auto"/>
                <w:sz w:val="22"/>
                <w:szCs w:val="24"/>
              </w:rPr>
            </w:pPr>
          </w:p>
        </w:tc>
        <w:tc>
          <w:tcPr>
            <w:tcW w:w="588" w:type="pct"/>
          </w:tcPr>
          <w:p w:rsidRPr="00E5029B" w:rsidR="00BB0BB8" w:rsidP="00BB0BB8" w:rsidRDefault="00BB0BB8" w14:paraId="6F60E4E3"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7339C795" w14:textId="77777777">
            <w:pPr>
              <w:pStyle w:val="nrpsTableheader"/>
              <w:rPr>
                <w:rFonts w:asciiTheme="minorHAnsi" w:hAnsiTheme="minorHAnsi" w:cstheme="minorHAnsi"/>
                <w:b w:val="0"/>
                <w:bCs/>
                <w:color w:val="auto"/>
                <w:sz w:val="22"/>
                <w:szCs w:val="24"/>
              </w:rPr>
            </w:pPr>
          </w:p>
        </w:tc>
        <w:tc>
          <w:tcPr>
            <w:tcW w:w="589" w:type="pct"/>
          </w:tcPr>
          <w:p w:rsidRPr="00E5029B" w:rsidR="00BB0BB8" w:rsidP="00BB0BB8" w:rsidRDefault="00BB0BB8" w14:paraId="0AAA875C"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14C57C60"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966C29" w:rsidP="00771374" w:rsidRDefault="00966C29" w14:paraId="649468E0" w14:textId="77777777">
      <w:pPr>
        <w:pStyle w:val="nrpsNormal"/>
        <w:rPr>
          <w:rFonts w:asciiTheme="minorHAnsi" w:hAnsiTheme="minorHAnsi" w:cstheme="minorHAnsi"/>
          <w:b/>
          <w:bCs/>
        </w:rPr>
      </w:pPr>
    </w:p>
    <w:p w:rsidR="00966C29" w:rsidP="00771374" w:rsidRDefault="00966C29" w14:paraId="02A299D1" w14:textId="77777777">
      <w:pPr>
        <w:pStyle w:val="nrpsNormal"/>
        <w:rPr>
          <w:rFonts w:asciiTheme="minorHAnsi" w:hAnsiTheme="minorHAnsi" w:cstheme="minorHAnsi"/>
          <w:b/>
          <w:bCs/>
        </w:rPr>
      </w:pPr>
    </w:p>
    <w:p w:rsidRPr="00E5029B" w:rsidR="00771374" w:rsidP="00771374" w:rsidRDefault="00771374" w14:paraId="774127AB" w14:textId="58DACC05">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966C29">
        <w:rPr>
          <w:rFonts w:asciiTheme="minorHAnsi" w:hAnsiTheme="minorHAnsi" w:cstheme="minorHAnsi"/>
        </w:rPr>
        <w:t>HTLN_periods_events.csv</w:t>
      </w:r>
    </w:p>
    <w:p w:rsidRPr="00E5029B" w:rsidR="00771374" w:rsidP="00771374" w:rsidRDefault="00771374" w14:paraId="199BBF30"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2058A48A"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070255D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7FA4559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5E75B54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64B7B8F5"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73F853D"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5AE7672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7A6C1B1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966C29" w:rsidTr="009B59C9" w14:paraId="0FF1724B" w14:textId="77777777">
        <w:trPr>
          <w:trHeight w:val="303"/>
        </w:trPr>
        <w:tc>
          <w:tcPr>
            <w:tcW w:w="622" w:type="pct"/>
          </w:tcPr>
          <w:p w:rsidRPr="00E5029B" w:rsidR="00966C29" w:rsidP="00966C29" w:rsidRDefault="00966C29" w14:paraId="03AD11C9" w14:textId="012728A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966C29" w:rsidP="00966C29" w:rsidRDefault="00966C29" w14:paraId="219002B8" w14:textId="564FDF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966C29" w:rsidP="00966C29" w:rsidRDefault="00966C29" w14:paraId="2CC51740" w14:textId="512F68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2019B3E4"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1516E9C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2B142B40"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3FCBFE8E" w14:textId="77777777">
            <w:pPr>
              <w:pStyle w:val="nrpsTableheader"/>
              <w:rPr>
                <w:rFonts w:asciiTheme="minorHAnsi" w:hAnsiTheme="minorHAnsi" w:cstheme="minorHAnsi"/>
                <w:b w:val="0"/>
                <w:bCs/>
                <w:color w:val="auto"/>
                <w:sz w:val="22"/>
                <w:szCs w:val="24"/>
              </w:rPr>
            </w:pPr>
          </w:p>
        </w:tc>
      </w:tr>
      <w:tr w:rsidRPr="00E5029B" w:rsidR="00966C29" w:rsidTr="009B59C9" w14:paraId="18A3F0AA" w14:textId="77777777">
        <w:trPr>
          <w:trHeight w:val="303"/>
        </w:trPr>
        <w:tc>
          <w:tcPr>
            <w:tcW w:w="622" w:type="pct"/>
          </w:tcPr>
          <w:p w:rsidRPr="00E5029B" w:rsidR="00966C29" w:rsidP="00966C29" w:rsidRDefault="00966C29" w14:paraId="3CBA5F85" w14:textId="22BC695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966C29" w:rsidP="00966C29" w:rsidRDefault="00966C29" w14:paraId="54EF349A" w14:textId="3121935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966C29" w:rsidP="00966C29" w:rsidRDefault="00966C29" w14:paraId="77C1D621" w14:textId="701DF93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62409630"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62CEA659"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2CD0884A"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57093E32" w14:textId="77777777">
            <w:pPr>
              <w:pStyle w:val="nrpsTableheader"/>
              <w:rPr>
                <w:rFonts w:asciiTheme="minorHAnsi" w:hAnsiTheme="minorHAnsi" w:cstheme="minorHAnsi"/>
                <w:b w:val="0"/>
                <w:bCs/>
                <w:color w:val="auto"/>
                <w:sz w:val="22"/>
                <w:szCs w:val="24"/>
              </w:rPr>
            </w:pPr>
          </w:p>
        </w:tc>
      </w:tr>
      <w:tr w:rsidRPr="00E5029B" w:rsidR="00966C29" w:rsidTr="009B59C9" w14:paraId="1E65289B" w14:textId="77777777">
        <w:trPr>
          <w:trHeight w:val="303"/>
        </w:trPr>
        <w:tc>
          <w:tcPr>
            <w:tcW w:w="622" w:type="pct"/>
          </w:tcPr>
          <w:p w:rsidRPr="00E5029B" w:rsidR="00966C29" w:rsidP="00966C29" w:rsidRDefault="00966C29" w14:paraId="64545DD5" w14:textId="471D35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966C29" w:rsidP="00966C29" w:rsidRDefault="00966C29" w14:paraId="13A09770" w14:textId="469AD0E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966C29" w:rsidP="00966C29" w:rsidRDefault="00966C29" w14:paraId="12DE5C1D" w14:textId="3C4C56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77806F64"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153E4BA3"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11E86CE2"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1CA5C437" w14:textId="77777777">
            <w:pPr>
              <w:pStyle w:val="nrpsTableheader"/>
              <w:rPr>
                <w:rFonts w:asciiTheme="minorHAnsi" w:hAnsiTheme="minorHAnsi" w:cstheme="minorHAnsi"/>
                <w:b w:val="0"/>
                <w:bCs/>
                <w:color w:val="auto"/>
                <w:sz w:val="22"/>
                <w:szCs w:val="24"/>
              </w:rPr>
            </w:pPr>
          </w:p>
        </w:tc>
      </w:tr>
      <w:tr w:rsidRPr="00E5029B" w:rsidR="00966C29" w:rsidTr="009B59C9" w14:paraId="132CBE85" w14:textId="77777777">
        <w:trPr>
          <w:trHeight w:val="310"/>
        </w:trPr>
        <w:tc>
          <w:tcPr>
            <w:tcW w:w="622" w:type="pct"/>
          </w:tcPr>
          <w:p w:rsidRPr="00E5029B" w:rsidR="00966C29" w:rsidP="00966C29" w:rsidRDefault="00966C29" w14:paraId="29D385BF" w14:textId="457EFC7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Season</w:t>
            </w:r>
          </w:p>
        </w:tc>
        <w:tc>
          <w:tcPr>
            <w:tcW w:w="1246" w:type="pct"/>
          </w:tcPr>
          <w:p w:rsidRPr="00E5029B" w:rsidR="00966C29" w:rsidP="00966C29" w:rsidRDefault="00966C29" w14:paraId="32BEB625" w14:textId="593E8F6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Year at beginning of sampling period (</w:t>
            </w:r>
            <w:r w:rsidR="00931BDD">
              <w:rPr>
                <w:rFonts w:asciiTheme="minorHAnsi" w:hAnsiTheme="minorHAnsi" w:cstheme="minorHAnsi"/>
                <w:b w:val="0"/>
                <w:bCs/>
                <w:color w:val="auto"/>
                <w:sz w:val="22"/>
                <w:szCs w:val="24"/>
              </w:rPr>
              <w:t xml:space="preserve">required </w:t>
            </w:r>
            <w:r>
              <w:rPr>
                <w:rFonts w:asciiTheme="minorHAnsi" w:hAnsiTheme="minorHAnsi" w:cstheme="minorHAnsi"/>
                <w:b w:val="0"/>
                <w:bCs/>
                <w:color w:val="auto"/>
                <w:sz w:val="22"/>
                <w:szCs w:val="24"/>
              </w:rPr>
              <w:t>for overwinter sampling)</w:t>
            </w:r>
          </w:p>
        </w:tc>
        <w:tc>
          <w:tcPr>
            <w:tcW w:w="597" w:type="pct"/>
          </w:tcPr>
          <w:p w:rsidRPr="00E5029B" w:rsidR="00966C29" w:rsidP="00966C29" w:rsidRDefault="00931BDD" w14:paraId="595E8766" w14:textId="22BE118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1A7D4BB8"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53CE8864" w14:textId="37EF75E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YYYY</w:t>
            </w:r>
          </w:p>
        </w:tc>
        <w:tc>
          <w:tcPr>
            <w:tcW w:w="589" w:type="pct"/>
          </w:tcPr>
          <w:p w:rsidRPr="00E5029B" w:rsidR="00966C29" w:rsidP="00966C29" w:rsidRDefault="00966C29" w14:paraId="35534729"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56DDB9C6" w14:textId="77777777">
            <w:pPr>
              <w:pStyle w:val="nrpsTableheader"/>
              <w:rPr>
                <w:rFonts w:asciiTheme="minorHAnsi" w:hAnsiTheme="minorHAnsi" w:cstheme="minorHAnsi"/>
                <w:b w:val="0"/>
                <w:bCs/>
                <w:color w:val="auto"/>
                <w:sz w:val="22"/>
                <w:szCs w:val="24"/>
              </w:rPr>
            </w:pPr>
          </w:p>
        </w:tc>
      </w:tr>
      <w:tr w:rsidRPr="00E5029B" w:rsidR="00966C29" w:rsidTr="009B59C9" w14:paraId="49B0A47D" w14:textId="77777777">
        <w:trPr>
          <w:trHeight w:val="317"/>
        </w:trPr>
        <w:tc>
          <w:tcPr>
            <w:tcW w:w="622" w:type="pct"/>
          </w:tcPr>
          <w:p w:rsidRPr="00E5029B" w:rsidR="00966C29" w:rsidP="00966C29" w:rsidRDefault="00931BDD" w14:paraId="3695A2C6" w14:textId="7016D27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Period_StartDate</w:t>
            </w:r>
            <w:proofErr w:type="spellEnd"/>
          </w:p>
        </w:tc>
        <w:tc>
          <w:tcPr>
            <w:tcW w:w="1246" w:type="pct"/>
          </w:tcPr>
          <w:p w:rsidRPr="00E5029B" w:rsidR="00966C29" w:rsidP="00966C29" w:rsidRDefault="00931BDD" w14:paraId="25925116" w14:textId="1A4CCE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period</w:t>
            </w:r>
          </w:p>
        </w:tc>
        <w:tc>
          <w:tcPr>
            <w:tcW w:w="597" w:type="pct"/>
          </w:tcPr>
          <w:p w:rsidRPr="00E5029B" w:rsidR="00966C29" w:rsidP="00966C29" w:rsidRDefault="00931BDD" w14:paraId="793D7395" w14:textId="6345817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45881CFB"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11CC9AC9" w14:textId="342E3C7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66C29" w:rsidP="00966C29" w:rsidRDefault="00966C29" w14:paraId="715ABD13"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41147A9D" w14:textId="77777777">
            <w:pPr>
              <w:pStyle w:val="nrpsTableheader"/>
              <w:rPr>
                <w:rFonts w:asciiTheme="minorHAnsi" w:hAnsiTheme="minorHAnsi" w:cstheme="minorHAnsi"/>
                <w:b w:val="0"/>
                <w:bCs/>
                <w:color w:val="auto"/>
                <w:sz w:val="22"/>
                <w:szCs w:val="24"/>
              </w:rPr>
            </w:pPr>
          </w:p>
        </w:tc>
      </w:tr>
      <w:tr w:rsidRPr="00E5029B" w:rsidR="00966C29" w:rsidTr="009B59C9" w14:paraId="674BF59E" w14:textId="77777777">
        <w:trPr>
          <w:trHeight w:val="317"/>
        </w:trPr>
        <w:tc>
          <w:tcPr>
            <w:tcW w:w="622" w:type="pct"/>
          </w:tcPr>
          <w:p w:rsidRPr="00E5029B" w:rsidR="00966C29" w:rsidP="00966C29" w:rsidRDefault="00931BDD" w14:paraId="18A325E1" w14:textId="272F02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Period_ </w:t>
            </w:r>
            <w:proofErr w:type="spellStart"/>
            <w:r>
              <w:rPr>
                <w:rFonts w:asciiTheme="minorHAnsi" w:hAnsiTheme="minorHAnsi" w:cstheme="minorHAnsi"/>
                <w:b w:val="0"/>
                <w:bCs/>
                <w:color w:val="auto"/>
                <w:sz w:val="22"/>
                <w:szCs w:val="24"/>
              </w:rPr>
              <w:t>EndDate</w:t>
            </w:r>
            <w:proofErr w:type="spellEnd"/>
          </w:p>
        </w:tc>
        <w:tc>
          <w:tcPr>
            <w:tcW w:w="1246" w:type="pct"/>
          </w:tcPr>
          <w:p w:rsidRPr="00E5029B" w:rsidR="00966C29" w:rsidP="00966C29" w:rsidRDefault="00931BDD" w14:paraId="45F0F3BE" w14:textId="7644F5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period</w:t>
            </w:r>
          </w:p>
        </w:tc>
        <w:tc>
          <w:tcPr>
            <w:tcW w:w="597" w:type="pct"/>
          </w:tcPr>
          <w:p w:rsidRPr="00E5029B" w:rsidR="00966C29" w:rsidP="00966C29" w:rsidRDefault="00931BDD" w14:paraId="47C3930B" w14:textId="3AEF632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66C29" w:rsidP="00966C29" w:rsidRDefault="00966C29" w14:paraId="34ECF0BA"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31BDD" w14:paraId="00DBE059" w14:textId="4406C9E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66C29" w:rsidP="00966C29" w:rsidRDefault="00966C29" w14:paraId="0E3A6278"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70E0488B" w14:textId="77777777">
            <w:pPr>
              <w:pStyle w:val="nrpsTableheader"/>
              <w:rPr>
                <w:rFonts w:asciiTheme="minorHAnsi" w:hAnsiTheme="minorHAnsi" w:cstheme="minorHAnsi"/>
                <w:b w:val="0"/>
                <w:bCs/>
                <w:color w:val="auto"/>
                <w:sz w:val="22"/>
                <w:szCs w:val="24"/>
              </w:rPr>
            </w:pPr>
          </w:p>
        </w:tc>
      </w:tr>
      <w:tr w:rsidRPr="00E5029B" w:rsidR="00966C29" w:rsidTr="009B59C9" w14:paraId="3B93687D" w14:textId="77777777">
        <w:trPr>
          <w:trHeight w:val="317"/>
        </w:trPr>
        <w:tc>
          <w:tcPr>
            <w:tcW w:w="622" w:type="pct"/>
          </w:tcPr>
          <w:p w:rsidRPr="00E5029B" w:rsidR="00966C29" w:rsidP="00966C29" w:rsidRDefault="00931BDD" w14:paraId="681A8D08" w14:textId="3BE3765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966C29" w:rsidP="00966C29" w:rsidRDefault="00931BDD" w14:paraId="5DA1558E" w14:textId="2D9FC73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Unique event code (primary key)</w:t>
            </w:r>
          </w:p>
        </w:tc>
        <w:tc>
          <w:tcPr>
            <w:tcW w:w="597" w:type="pct"/>
          </w:tcPr>
          <w:p w:rsidRPr="00E5029B" w:rsidR="00966C29" w:rsidP="00966C29" w:rsidRDefault="00931BDD" w14:paraId="115C06C6" w14:textId="4985661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66C29" w:rsidP="00966C29" w:rsidRDefault="00966C29" w14:paraId="127C99C6" w14:textId="77777777">
            <w:pPr>
              <w:pStyle w:val="nrpsTableheader"/>
              <w:rPr>
                <w:rFonts w:asciiTheme="minorHAnsi" w:hAnsiTheme="minorHAnsi" w:cstheme="minorHAnsi"/>
                <w:b w:val="0"/>
                <w:bCs/>
                <w:color w:val="auto"/>
                <w:sz w:val="22"/>
                <w:szCs w:val="24"/>
              </w:rPr>
            </w:pPr>
          </w:p>
        </w:tc>
        <w:tc>
          <w:tcPr>
            <w:tcW w:w="588" w:type="pct"/>
          </w:tcPr>
          <w:p w:rsidRPr="00E5029B" w:rsidR="00966C29" w:rsidP="00966C29" w:rsidRDefault="00966C29" w14:paraId="5123EB1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69FF9B7D" w14:textId="77777777">
            <w:pPr>
              <w:pStyle w:val="nrpsTableheader"/>
              <w:rPr>
                <w:rFonts w:asciiTheme="minorHAnsi" w:hAnsiTheme="minorHAnsi" w:cstheme="minorHAnsi"/>
                <w:b w:val="0"/>
                <w:bCs/>
                <w:color w:val="auto"/>
                <w:sz w:val="22"/>
                <w:szCs w:val="24"/>
              </w:rPr>
            </w:pPr>
          </w:p>
        </w:tc>
        <w:tc>
          <w:tcPr>
            <w:tcW w:w="589" w:type="pct"/>
          </w:tcPr>
          <w:p w:rsidRPr="00E5029B" w:rsidR="00966C29" w:rsidP="00966C29" w:rsidRDefault="00966C29" w14:paraId="0DFCF017" w14:textId="77777777">
            <w:pPr>
              <w:pStyle w:val="nrpsTableheader"/>
              <w:rPr>
                <w:rFonts w:asciiTheme="minorHAnsi" w:hAnsiTheme="minorHAnsi" w:cstheme="minorHAnsi"/>
                <w:b w:val="0"/>
                <w:bCs/>
                <w:color w:val="auto"/>
                <w:sz w:val="22"/>
                <w:szCs w:val="24"/>
              </w:rPr>
            </w:pPr>
          </w:p>
        </w:tc>
      </w:tr>
      <w:tr w:rsidRPr="00E5029B" w:rsidR="00931BDD" w:rsidTr="009B59C9" w14:paraId="0A87FB0B" w14:textId="77777777">
        <w:trPr>
          <w:trHeight w:val="317"/>
        </w:trPr>
        <w:tc>
          <w:tcPr>
            <w:tcW w:w="622" w:type="pct"/>
          </w:tcPr>
          <w:p w:rsidRPr="00E5029B" w:rsidR="00931BDD" w:rsidP="00931BDD" w:rsidRDefault="00931BDD" w14:paraId="211C5DDA" w14:textId="56DA9C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Event_StartDate</w:t>
            </w:r>
            <w:proofErr w:type="spellEnd"/>
          </w:p>
        </w:tc>
        <w:tc>
          <w:tcPr>
            <w:tcW w:w="1246" w:type="pct"/>
          </w:tcPr>
          <w:p w:rsidRPr="00E5029B" w:rsidR="00931BDD" w:rsidP="00931BDD" w:rsidRDefault="00931BDD" w14:paraId="584930E3" w14:textId="1DB495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Start date of sampling event</w:t>
            </w:r>
          </w:p>
        </w:tc>
        <w:tc>
          <w:tcPr>
            <w:tcW w:w="597" w:type="pct"/>
          </w:tcPr>
          <w:p w:rsidRPr="00E5029B" w:rsidR="00931BDD" w:rsidP="00931BDD" w:rsidRDefault="00931BDD" w14:paraId="0AE55341" w14:textId="71C2D60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31BDD" w:rsidP="00931BDD" w:rsidRDefault="00931BDD" w14:paraId="1AB78F7A" w14:textId="77777777">
            <w:pPr>
              <w:pStyle w:val="nrpsTableheader"/>
              <w:rPr>
                <w:rFonts w:asciiTheme="minorHAnsi" w:hAnsiTheme="minorHAnsi" w:cstheme="minorHAnsi"/>
                <w:b w:val="0"/>
                <w:bCs/>
                <w:color w:val="auto"/>
                <w:sz w:val="22"/>
                <w:szCs w:val="24"/>
              </w:rPr>
            </w:pPr>
          </w:p>
        </w:tc>
        <w:tc>
          <w:tcPr>
            <w:tcW w:w="588" w:type="pct"/>
          </w:tcPr>
          <w:p w:rsidRPr="00E5029B" w:rsidR="00931BDD" w:rsidP="00931BDD" w:rsidRDefault="00931BDD" w14:paraId="0F07EAE7" w14:textId="5A9AFD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31BDD" w:rsidP="00931BDD" w:rsidRDefault="00931BDD" w14:paraId="3DCB6082" w14:textId="77777777">
            <w:pPr>
              <w:pStyle w:val="nrpsTableheader"/>
              <w:rPr>
                <w:rFonts w:asciiTheme="minorHAnsi" w:hAnsiTheme="minorHAnsi" w:cstheme="minorHAnsi"/>
                <w:b w:val="0"/>
                <w:bCs/>
                <w:color w:val="auto"/>
                <w:sz w:val="22"/>
                <w:szCs w:val="24"/>
              </w:rPr>
            </w:pPr>
          </w:p>
        </w:tc>
        <w:tc>
          <w:tcPr>
            <w:tcW w:w="589" w:type="pct"/>
          </w:tcPr>
          <w:p w:rsidRPr="00E5029B" w:rsidR="00931BDD" w:rsidP="00931BDD" w:rsidRDefault="00931BDD" w14:paraId="3E4224BB" w14:textId="77777777">
            <w:pPr>
              <w:pStyle w:val="nrpsTableheader"/>
              <w:rPr>
                <w:rFonts w:asciiTheme="minorHAnsi" w:hAnsiTheme="minorHAnsi" w:cstheme="minorHAnsi"/>
                <w:b w:val="0"/>
                <w:bCs/>
                <w:color w:val="auto"/>
                <w:sz w:val="22"/>
                <w:szCs w:val="24"/>
              </w:rPr>
            </w:pPr>
          </w:p>
        </w:tc>
      </w:tr>
      <w:tr w:rsidRPr="00E5029B" w:rsidR="00931BDD" w:rsidTr="009B59C9" w14:paraId="30DF255D" w14:textId="77777777">
        <w:trPr>
          <w:trHeight w:val="317"/>
        </w:trPr>
        <w:tc>
          <w:tcPr>
            <w:tcW w:w="622" w:type="pct"/>
          </w:tcPr>
          <w:p w:rsidRPr="00E5029B" w:rsidR="00931BDD" w:rsidP="00931BDD" w:rsidRDefault="00931BDD" w14:paraId="1DB6980F" w14:textId="23559E0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Event_ </w:t>
            </w:r>
            <w:proofErr w:type="spellStart"/>
            <w:r>
              <w:rPr>
                <w:rFonts w:asciiTheme="minorHAnsi" w:hAnsiTheme="minorHAnsi" w:cstheme="minorHAnsi"/>
                <w:b w:val="0"/>
                <w:bCs/>
                <w:color w:val="auto"/>
                <w:sz w:val="22"/>
                <w:szCs w:val="24"/>
              </w:rPr>
              <w:t>EndDate</w:t>
            </w:r>
            <w:proofErr w:type="spellEnd"/>
          </w:p>
        </w:tc>
        <w:tc>
          <w:tcPr>
            <w:tcW w:w="1246" w:type="pct"/>
          </w:tcPr>
          <w:p w:rsidRPr="00E5029B" w:rsidR="00931BDD" w:rsidP="00931BDD" w:rsidRDefault="00931BDD" w14:paraId="00F440BC" w14:textId="194C424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End date of sampling event</w:t>
            </w:r>
          </w:p>
        </w:tc>
        <w:tc>
          <w:tcPr>
            <w:tcW w:w="597" w:type="pct"/>
          </w:tcPr>
          <w:p w:rsidRPr="00E5029B" w:rsidR="00931BDD" w:rsidP="00931BDD" w:rsidRDefault="00931BDD" w14:paraId="35641223" w14:textId="117B52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Date</w:t>
            </w:r>
          </w:p>
        </w:tc>
        <w:tc>
          <w:tcPr>
            <w:tcW w:w="769" w:type="pct"/>
          </w:tcPr>
          <w:p w:rsidRPr="00E5029B" w:rsidR="00931BDD" w:rsidP="00931BDD" w:rsidRDefault="00931BDD" w14:paraId="5B189824" w14:textId="77777777">
            <w:pPr>
              <w:pStyle w:val="nrpsTableheader"/>
              <w:rPr>
                <w:rFonts w:asciiTheme="minorHAnsi" w:hAnsiTheme="minorHAnsi" w:cstheme="minorHAnsi"/>
                <w:b w:val="0"/>
                <w:bCs/>
                <w:color w:val="auto"/>
                <w:sz w:val="22"/>
                <w:szCs w:val="24"/>
              </w:rPr>
            </w:pPr>
          </w:p>
        </w:tc>
        <w:tc>
          <w:tcPr>
            <w:tcW w:w="588" w:type="pct"/>
          </w:tcPr>
          <w:p w:rsidRPr="00E5029B" w:rsidR="00931BDD" w:rsidP="00931BDD" w:rsidRDefault="00931BDD" w14:paraId="599170B2" w14:textId="431B42B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mm/dd/</w:t>
            </w:r>
            <w:proofErr w:type="spellStart"/>
            <w:r>
              <w:rPr>
                <w:rFonts w:asciiTheme="minorHAnsi" w:hAnsiTheme="minorHAnsi" w:cstheme="minorHAnsi"/>
                <w:b w:val="0"/>
                <w:bCs/>
                <w:color w:val="auto"/>
                <w:sz w:val="22"/>
                <w:szCs w:val="24"/>
              </w:rPr>
              <w:t>yyyy</w:t>
            </w:r>
            <w:proofErr w:type="spellEnd"/>
          </w:p>
        </w:tc>
        <w:tc>
          <w:tcPr>
            <w:tcW w:w="589" w:type="pct"/>
          </w:tcPr>
          <w:p w:rsidRPr="00E5029B" w:rsidR="00931BDD" w:rsidP="00931BDD" w:rsidRDefault="00931BDD" w14:paraId="3B9D51C7" w14:textId="77777777">
            <w:pPr>
              <w:pStyle w:val="nrpsTableheader"/>
              <w:rPr>
                <w:rFonts w:asciiTheme="minorHAnsi" w:hAnsiTheme="minorHAnsi" w:cstheme="minorHAnsi"/>
                <w:b w:val="0"/>
                <w:bCs/>
                <w:color w:val="auto"/>
                <w:sz w:val="22"/>
                <w:szCs w:val="24"/>
              </w:rPr>
            </w:pPr>
          </w:p>
        </w:tc>
        <w:tc>
          <w:tcPr>
            <w:tcW w:w="589" w:type="pct"/>
          </w:tcPr>
          <w:p w:rsidRPr="00E5029B" w:rsidR="00931BDD" w:rsidP="00931BDD" w:rsidRDefault="00931BDD" w14:paraId="1D571577"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7BA91DEC"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8069F6" w:rsidP="00771374" w:rsidRDefault="008069F6" w14:paraId="36406702" w14:textId="77777777">
      <w:pPr>
        <w:pStyle w:val="nrpsNormal"/>
        <w:rPr>
          <w:rFonts w:asciiTheme="minorHAnsi" w:hAnsiTheme="minorHAnsi" w:cstheme="minorHAnsi"/>
          <w:b/>
          <w:bCs/>
        </w:rPr>
      </w:pPr>
    </w:p>
    <w:p w:rsidR="008069F6" w:rsidP="00771374" w:rsidRDefault="008069F6" w14:paraId="5D29BBE0" w14:textId="77777777">
      <w:pPr>
        <w:pStyle w:val="nrpsNormal"/>
        <w:rPr>
          <w:rFonts w:asciiTheme="minorHAnsi" w:hAnsiTheme="minorHAnsi" w:cstheme="minorHAnsi"/>
          <w:b/>
          <w:bCs/>
        </w:rPr>
      </w:pPr>
    </w:p>
    <w:p w:rsidRPr="00E5029B" w:rsidR="00771374" w:rsidP="00771374" w:rsidRDefault="00771374" w14:paraId="21EDEF55" w14:textId="157FBEBE">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HTLN_reach_coordinates.csv</w:t>
      </w:r>
    </w:p>
    <w:p w:rsidRPr="00E5029B" w:rsidR="00771374" w:rsidP="00771374" w:rsidRDefault="00771374" w14:paraId="40034873" w14:textId="7B9F32ED">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A216BC">
        <w:rPr>
          <w:rFonts w:asciiTheme="minorHAnsi" w:hAnsiTheme="minorHAnsi" w:cstheme="minorHAnsi"/>
        </w:rPr>
        <w:t>UTM and Lat/Long coordinates for head of sampling reaches</w:t>
      </w:r>
    </w:p>
    <w:tbl>
      <w:tblPr>
        <w:tblStyle w:val="NPS1"/>
        <w:tblW w:w="5000" w:type="pct"/>
        <w:tblLook w:val="04A0" w:firstRow="1" w:lastRow="0" w:firstColumn="1" w:lastColumn="0" w:noHBand="0" w:noVBand="1"/>
      </w:tblPr>
      <w:tblGrid>
        <w:gridCol w:w="1873"/>
        <w:gridCol w:w="3572"/>
        <w:gridCol w:w="1704"/>
        <w:gridCol w:w="2199"/>
        <w:gridCol w:w="1678"/>
        <w:gridCol w:w="1682"/>
        <w:gridCol w:w="1682"/>
      </w:tblGrid>
      <w:tr w:rsidRPr="00E5029B" w:rsidR="00771374" w:rsidTr="009B59C9" w14:paraId="593CF2E8"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58FF42E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53B7BEE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4B22F22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16B11E1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23DBE9E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46A896A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4CA7B7A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9B59C9" w14:paraId="0676C34A" w14:textId="77777777">
        <w:trPr>
          <w:trHeight w:val="303"/>
        </w:trPr>
        <w:tc>
          <w:tcPr>
            <w:tcW w:w="622" w:type="pct"/>
          </w:tcPr>
          <w:p w:rsidRPr="00E5029B" w:rsidR="00771374" w:rsidP="009B59C9" w:rsidRDefault="00A216BC" w14:paraId="123F9071" w14:textId="6166565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Status</w:t>
            </w:r>
          </w:p>
        </w:tc>
        <w:tc>
          <w:tcPr>
            <w:tcW w:w="1246" w:type="pct"/>
          </w:tcPr>
          <w:p w:rsidRPr="00E5029B" w:rsidR="00771374" w:rsidP="009B59C9" w:rsidRDefault="00A216BC" w14:paraId="2B94F094" w14:textId="107A16A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Active or </w:t>
            </w:r>
            <w:proofErr w:type="gramStart"/>
            <w:r>
              <w:rPr>
                <w:rFonts w:asciiTheme="minorHAnsi" w:hAnsiTheme="minorHAnsi" w:cstheme="minorHAnsi"/>
                <w:b w:val="0"/>
                <w:bCs/>
                <w:color w:val="auto"/>
                <w:sz w:val="22"/>
                <w:szCs w:val="24"/>
              </w:rPr>
              <w:t>Retired</w:t>
            </w:r>
            <w:proofErr w:type="gramEnd"/>
          </w:p>
        </w:tc>
        <w:tc>
          <w:tcPr>
            <w:tcW w:w="597" w:type="pct"/>
          </w:tcPr>
          <w:p w:rsidRPr="00E5029B" w:rsidR="00771374" w:rsidP="009B59C9" w:rsidRDefault="00A216BC" w14:paraId="0BDE3A15" w14:textId="7A76D03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766E2B6"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71144AF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28CC052"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CBAD47E" w14:textId="77777777">
            <w:pPr>
              <w:pStyle w:val="nrpsTableheader"/>
              <w:rPr>
                <w:rFonts w:asciiTheme="minorHAnsi" w:hAnsiTheme="minorHAnsi" w:cstheme="minorHAnsi"/>
                <w:b w:val="0"/>
                <w:bCs/>
                <w:color w:val="auto"/>
                <w:sz w:val="22"/>
                <w:szCs w:val="24"/>
              </w:rPr>
            </w:pPr>
          </w:p>
        </w:tc>
      </w:tr>
      <w:tr w:rsidRPr="00E5029B" w:rsidR="00771374" w:rsidTr="009B59C9" w14:paraId="69093B24" w14:textId="77777777">
        <w:trPr>
          <w:trHeight w:val="303"/>
        </w:trPr>
        <w:tc>
          <w:tcPr>
            <w:tcW w:w="622" w:type="pct"/>
          </w:tcPr>
          <w:p w:rsidRPr="00E5029B" w:rsidR="00771374" w:rsidP="009B59C9" w:rsidRDefault="00A216BC" w14:paraId="152E955F" w14:textId="1AA4117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ReachID</w:t>
            </w:r>
            <w:proofErr w:type="spellEnd"/>
          </w:p>
        </w:tc>
        <w:tc>
          <w:tcPr>
            <w:tcW w:w="1246" w:type="pct"/>
          </w:tcPr>
          <w:p w:rsidRPr="00E5029B" w:rsidR="00771374" w:rsidP="009B59C9" w:rsidRDefault="00A216BC" w14:paraId="37252CC9" w14:textId="6BCDD6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Reach unique identifier</w:t>
            </w:r>
          </w:p>
        </w:tc>
        <w:tc>
          <w:tcPr>
            <w:tcW w:w="597" w:type="pct"/>
          </w:tcPr>
          <w:p w:rsidRPr="00E5029B" w:rsidR="00771374" w:rsidP="009B59C9" w:rsidRDefault="00A216BC" w14:paraId="2833FB9B" w14:textId="0C795C6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D4821F4"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034B73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0A5163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8525163" w14:textId="77777777">
            <w:pPr>
              <w:pStyle w:val="nrpsTableheader"/>
              <w:rPr>
                <w:rFonts w:asciiTheme="minorHAnsi" w:hAnsiTheme="minorHAnsi" w:cstheme="minorHAnsi"/>
                <w:b w:val="0"/>
                <w:bCs/>
                <w:color w:val="auto"/>
                <w:sz w:val="22"/>
                <w:szCs w:val="24"/>
              </w:rPr>
            </w:pPr>
          </w:p>
        </w:tc>
      </w:tr>
      <w:tr w:rsidRPr="00E5029B" w:rsidR="00771374" w:rsidTr="009B59C9" w14:paraId="3380A89A" w14:textId="77777777">
        <w:trPr>
          <w:trHeight w:val="303"/>
        </w:trPr>
        <w:tc>
          <w:tcPr>
            <w:tcW w:w="622" w:type="pct"/>
          </w:tcPr>
          <w:p w:rsidRPr="00E5029B" w:rsidR="00771374" w:rsidP="009B59C9" w:rsidRDefault="00A216BC" w14:paraId="222ECEAA" w14:textId="255E832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ActiveDates</w:t>
            </w:r>
            <w:proofErr w:type="spellEnd"/>
          </w:p>
        </w:tc>
        <w:tc>
          <w:tcPr>
            <w:tcW w:w="1246" w:type="pct"/>
          </w:tcPr>
          <w:p w:rsidRPr="00E5029B" w:rsidR="00771374" w:rsidP="009B59C9" w:rsidRDefault="00A216BC" w14:paraId="78BB0986" w14:textId="5CCB35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Years actively sampled</w:t>
            </w:r>
          </w:p>
        </w:tc>
        <w:tc>
          <w:tcPr>
            <w:tcW w:w="597" w:type="pct"/>
          </w:tcPr>
          <w:p w:rsidRPr="00E5029B" w:rsidR="00771374" w:rsidP="009B59C9" w:rsidRDefault="00A216BC" w14:paraId="3A695B9B" w14:textId="020CB3E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76EC21F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5BDF3C8B"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E22959D"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2FD257D7" w14:textId="77777777">
            <w:pPr>
              <w:pStyle w:val="nrpsTableheader"/>
              <w:rPr>
                <w:rFonts w:asciiTheme="minorHAnsi" w:hAnsiTheme="minorHAnsi" w:cstheme="minorHAnsi"/>
                <w:b w:val="0"/>
                <w:bCs/>
                <w:color w:val="auto"/>
                <w:sz w:val="22"/>
                <w:szCs w:val="24"/>
              </w:rPr>
            </w:pPr>
          </w:p>
        </w:tc>
      </w:tr>
      <w:tr w:rsidRPr="00E5029B" w:rsidR="00771374" w:rsidTr="009B59C9" w14:paraId="0B6AA4C8" w14:textId="77777777">
        <w:trPr>
          <w:trHeight w:val="310"/>
        </w:trPr>
        <w:tc>
          <w:tcPr>
            <w:tcW w:w="622" w:type="pct"/>
          </w:tcPr>
          <w:p w:rsidRPr="00E5029B" w:rsidR="00771374" w:rsidP="009B59C9" w:rsidRDefault="00A216BC" w14:paraId="69D0D916" w14:textId="4E8BA9B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startUTMZone</w:t>
            </w:r>
            <w:proofErr w:type="spellEnd"/>
          </w:p>
        </w:tc>
        <w:tc>
          <w:tcPr>
            <w:tcW w:w="1246" w:type="pct"/>
          </w:tcPr>
          <w:p w:rsidRPr="00E5029B" w:rsidR="00771374" w:rsidP="009B59C9" w:rsidRDefault="00A216BC" w14:paraId="0C25033A" w14:textId="6FCA1E3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UTM zone of reach location</w:t>
            </w:r>
          </w:p>
        </w:tc>
        <w:tc>
          <w:tcPr>
            <w:tcW w:w="597" w:type="pct"/>
          </w:tcPr>
          <w:p w:rsidRPr="00E5029B" w:rsidR="00771374" w:rsidP="009B59C9" w:rsidRDefault="00A216BC" w14:paraId="02F98092" w14:textId="06DAF60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38C612DE"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1CEA07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EEF19ED"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5C25605" w14:textId="77777777">
            <w:pPr>
              <w:pStyle w:val="nrpsTableheader"/>
              <w:rPr>
                <w:rFonts w:asciiTheme="minorHAnsi" w:hAnsiTheme="minorHAnsi" w:cstheme="minorHAnsi"/>
                <w:b w:val="0"/>
                <w:bCs/>
                <w:color w:val="auto"/>
                <w:sz w:val="22"/>
                <w:szCs w:val="24"/>
              </w:rPr>
            </w:pPr>
          </w:p>
        </w:tc>
      </w:tr>
      <w:tr w:rsidRPr="00E5029B" w:rsidR="00771374" w:rsidTr="009B59C9" w14:paraId="7534A45A" w14:textId="77777777">
        <w:trPr>
          <w:trHeight w:val="317"/>
        </w:trPr>
        <w:tc>
          <w:tcPr>
            <w:tcW w:w="622" w:type="pct"/>
          </w:tcPr>
          <w:p w:rsidRPr="00E5029B" w:rsidR="00771374" w:rsidP="009B59C9" w:rsidRDefault="00A216BC" w14:paraId="15405185" w14:textId="435FFF1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XstartUTM</w:t>
            </w:r>
            <w:proofErr w:type="spellEnd"/>
          </w:p>
        </w:tc>
        <w:tc>
          <w:tcPr>
            <w:tcW w:w="1246" w:type="pct"/>
          </w:tcPr>
          <w:p w:rsidRPr="00E5029B" w:rsidR="00771374" w:rsidP="009B59C9" w:rsidRDefault="00A216BC" w14:paraId="5F840C05" w14:textId="00E3A80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X location in UTM coordinates</w:t>
            </w:r>
          </w:p>
        </w:tc>
        <w:tc>
          <w:tcPr>
            <w:tcW w:w="597" w:type="pct"/>
          </w:tcPr>
          <w:p w:rsidRPr="00E5029B" w:rsidR="00771374" w:rsidP="009B59C9" w:rsidRDefault="00A216BC" w14:paraId="67CDF833" w14:textId="646B0DD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A216BC" w14:paraId="63B7BB4E" w14:textId="6669B1A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771374" w:rsidP="009B59C9" w:rsidRDefault="00771374" w14:paraId="1A99861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EB8EEC7"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7AD0F66" w14:textId="77777777">
            <w:pPr>
              <w:pStyle w:val="nrpsTableheader"/>
              <w:rPr>
                <w:rFonts w:asciiTheme="minorHAnsi" w:hAnsiTheme="minorHAnsi" w:cstheme="minorHAnsi"/>
                <w:b w:val="0"/>
                <w:bCs/>
                <w:color w:val="auto"/>
                <w:sz w:val="22"/>
                <w:szCs w:val="24"/>
              </w:rPr>
            </w:pPr>
          </w:p>
        </w:tc>
      </w:tr>
      <w:tr w:rsidRPr="00E5029B" w:rsidR="00771374" w:rsidTr="009B59C9" w14:paraId="025023E5" w14:textId="77777777">
        <w:trPr>
          <w:trHeight w:val="317"/>
        </w:trPr>
        <w:tc>
          <w:tcPr>
            <w:tcW w:w="622" w:type="pct"/>
          </w:tcPr>
          <w:p w:rsidRPr="00E5029B" w:rsidR="00771374" w:rsidP="009B59C9" w:rsidRDefault="00A216BC" w14:paraId="7F920AE6" w14:textId="441EF25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YstartUTM</w:t>
            </w:r>
            <w:proofErr w:type="spellEnd"/>
          </w:p>
        </w:tc>
        <w:tc>
          <w:tcPr>
            <w:tcW w:w="1246" w:type="pct"/>
          </w:tcPr>
          <w:p w:rsidRPr="00E5029B" w:rsidR="00771374" w:rsidP="009B59C9" w:rsidRDefault="00A95250" w14:paraId="20B923A6" w14:textId="67A418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Y</w:t>
            </w:r>
            <w:r w:rsidR="00A216BC">
              <w:rPr>
                <w:rFonts w:asciiTheme="minorHAnsi" w:hAnsiTheme="minorHAnsi" w:cstheme="minorHAnsi"/>
                <w:b w:val="0"/>
                <w:bCs/>
                <w:color w:val="auto"/>
                <w:sz w:val="22"/>
                <w:szCs w:val="24"/>
              </w:rPr>
              <w:t xml:space="preserve"> location in UTM coordinates</w:t>
            </w:r>
          </w:p>
        </w:tc>
        <w:tc>
          <w:tcPr>
            <w:tcW w:w="597" w:type="pct"/>
          </w:tcPr>
          <w:p w:rsidRPr="00E5029B" w:rsidR="00771374" w:rsidP="009B59C9" w:rsidRDefault="00A95250" w14:paraId="79996826" w14:textId="71564A8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A95250" w14:paraId="0D3D79A3" w14:textId="0A15156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771374" w:rsidP="009B59C9" w:rsidRDefault="00771374" w14:paraId="0A70113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85080BC"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3677069" w14:textId="77777777">
            <w:pPr>
              <w:pStyle w:val="nrpsTableheader"/>
              <w:rPr>
                <w:rFonts w:asciiTheme="minorHAnsi" w:hAnsiTheme="minorHAnsi" w:cstheme="minorHAnsi"/>
                <w:b w:val="0"/>
                <w:bCs/>
                <w:color w:val="auto"/>
                <w:sz w:val="22"/>
                <w:szCs w:val="24"/>
              </w:rPr>
            </w:pPr>
          </w:p>
        </w:tc>
      </w:tr>
      <w:tr w:rsidRPr="00E5029B" w:rsidR="00771374" w:rsidTr="009B59C9" w14:paraId="7BB5362C" w14:textId="77777777">
        <w:trPr>
          <w:trHeight w:val="317"/>
        </w:trPr>
        <w:tc>
          <w:tcPr>
            <w:tcW w:w="622" w:type="pct"/>
          </w:tcPr>
          <w:p w:rsidRPr="00E5029B" w:rsidR="00771374" w:rsidP="009B59C9" w:rsidRDefault="00A95250" w14:paraId="577DC110" w14:textId="38DBCA7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startUTMDatum</w:t>
            </w:r>
            <w:proofErr w:type="spellEnd"/>
          </w:p>
        </w:tc>
        <w:tc>
          <w:tcPr>
            <w:tcW w:w="1246" w:type="pct"/>
          </w:tcPr>
          <w:p w:rsidRPr="00E5029B" w:rsidR="00771374" w:rsidP="009B59C9" w:rsidRDefault="00A95250" w14:paraId="0E64577D" w14:textId="31FCC9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Datum used for UTM coordinates</w:t>
            </w:r>
          </w:p>
        </w:tc>
        <w:tc>
          <w:tcPr>
            <w:tcW w:w="597" w:type="pct"/>
          </w:tcPr>
          <w:p w:rsidRPr="00E5029B" w:rsidR="00771374" w:rsidP="009B59C9" w:rsidRDefault="00A95250" w14:paraId="3A7D0444" w14:textId="4FB0C92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91984D5"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1309E14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D1545D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34249D59" w14:textId="77777777">
            <w:pPr>
              <w:pStyle w:val="nrpsTableheader"/>
              <w:rPr>
                <w:rFonts w:asciiTheme="minorHAnsi" w:hAnsiTheme="minorHAnsi" w:cstheme="minorHAnsi"/>
                <w:b w:val="0"/>
                <w:bCs/>
                <w:color w:val="auto"/>
                <w:sz w:val="22"/>
                <w:szCs w:val="24"/>
              </w:rPr>
            </w:pPr>
          </w:p>
        </w:tc>
      </w:tr>
      <w:tr w:rsidRPr="00E5029B" w:rsidR="00771374" w:rsidTr="009B59C9" w14:paraId="2FADFDAC" w14:textId="77777777">
        <w:trPr>
          <w:trHeight w:val="317"/>
        </w:trPr>
        <w:tc>
          <w:tcPr>
            <w:tcW w:w="622" w:type="pct"/>
          </w:tcPr>
          <w:p w:rsidRPr="00E5029B" w:rsidR="00771374" w:rsidP="009B59C9" w:rsidRDefault="00A95250" w14:paraId="71EC23D4" w14:textId="4899CC8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XstartDD</w:t>
            </w:r>
            <w:proofErr w:type="spellEnd"/>
          </w:p>
        </w:tc>
        <w:tc>
          <w:tcPr>
            <w:tcW w:w="1246" w:type="pct"/>
          </w:tcPr>
          <w:p w:rsidRPr="00E5029B" w:rsidR="00771374" w:rsidP="009B59C9" w:rsidRDefault="00FD6F1B" w14:paraId="0B2760F3" w14:textId="479DE4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Longitude in decimal degrees</w:t>
            </w:r>
          </w:p>
        </w:tc>
        <w:tc>
          <w:tcPr>
            <w:tcW w:w="597" w:type="pct"/>
          </w:tcPr>
          <w:p w:rsidRPr="00E5029B" w:rsidR="00771374" w:rsidP="009B59C9" w:rsidRDefault="00FD6F1B" w14:paraId="00BEF12B" w14:textId="70DFB71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3836BC8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6EAC8C8"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82561C6"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D24967C" w14:textId="77777777">
            <w:pPr>
              <w:pStyle w:val="nrpsTableheader"/>
              <w:rPr>
                <w:rFonts w:asciiTheme="minorHAnsi" w:hAnsiTheme="minorHAnsi" w:cstheme="minorHAnsi"/>
                <w:b w:val="0"/>
                <w:bCs/>
                <w:color w:val="auto"/>
                <w:sz w:val="22"/>
                <w:szCs w:val="24"/>
              </w:rPr>
            </w:pPr>
          </w:p>
        </w:tc>
      </w:tr>
      <w:tr w:rsidRPr="00E5029B" w:rsidR="00771374" w:rsidTr="009B59C9" w14:paraId="1E9006D3" w14:textId="77777777">
        <w:trPr>
          <w:trHeight w:val="317"/>
        </w:trPr>
        <w:tc>
          <w:tcPr>
            <w:tcW w:w="622" w:type="pct"/>
          </w:tcPr>
          <w:p w:rsidRPr="00E5029B" w:rsidR="00771374" w:rsidP="009B59C9" w:rsidRDefault="00A95250" w14:paraId="40E9753E" w14:textId="73E1B22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YstartDD</w:t>
            </w:r>
            <w:proofErr w:type="spellEnd"/>
          </w:p>
        </w:tc>
        <w:tc>
          <w:tcPr>
            <w:tcW w:w="1246" w:type="pct"/>
          </w:tcPr>
          <w:p w:rsidRPr="00E5029B" w:rsidR="00771374" w:rsidP="009B59C9" w:rsidRDefault="00FD6F1B" w14:paraId="5743A97B" w14:textId="6E282D3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Latitude in decimal degrees</w:t>
            </w:r>
          </w:p>
        </w:tc>
        <w:tc>
          <w:tcPr>
            <w:tcW w:w="597" w:type="pct"/>
          </w:tcPr>
          <w:p w:rsidRPr="00E5029B" w:rsidR="00771374" w:rsidP="009B59C9" w:rsidRDefault="00FD6F1B" w14:paraId="59C9CB58" w14:textId="376B1BB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2D8ACBE2"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40BC5992"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14C4FFEC"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649AB7F4" w14:textId="77777777">
            <w:pPr>
              <w:pStyle w:val="nrpsTableheader"/>
              <w:rPr>
                <w:rFonts w:asciiTheme="minorHAnsi" w:hAnsiTheme="minorHAnsi" w:cstheme="minorHAnsi"/>
                <w:b w:val="0"/>
                <w:bCs/>
                <w:color w:val="auto"/>
                <w:sz w:val="22"/>
                <w:szCs w:val="24"/>
              </w:rPr>
            </w:pPr>
          </w:p>
        </w:tc>
      </w:tr>
      <w:tr w:rsidRPr="00E5029B" w:rsidR="00A95250" w:rsidTr="009B59C9" w14:paraId="51AAFBB3" w14:textId="77777777">
        <w:trPr>
          <w:trHeight w:val="317"/>
        </w:trPr>
        <w:tc>
          <w:tcPr>
            <w:tcW w:w="622" w:type="pct"/>
          </w:tcPr>
          <w:p w:rsidRPr="00E5029B" w:rsidR="00A95250" w:rsidP="009B59C9" w:rsidRDefault="00A95250" w14:paraId="7923213B" w14:textId="0799997C">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startDDDatum</w:t>
            </w:r>
            <w:proofErr w:type="spellEnd"/>
          </w:p>
        </w:tc>
        <w:tc>
          <w:tcPr>
            <w:tcW w:w="1246" w:type="pct"/>
          </w:tcPr>
          <w:p w:rsidRPr="00E5029B" w:rsidR="00A95250" w:rsidP="009B59C9" w:rsidRDefault="00FD6F1B" w14:paraId="53BED469" w14:textId="20A3C78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Datum used for </w:t>
            </w:r>
            <w:proofErr w:type="spellStart"/>
            <w:r>
              <w:rPr>
                <w:rFonts w:asciiTheme="minorHAnsi" w:hAnsiTheme="minorHAnsi" w:cstheme="minorHAnsi"/>
                <w:b w:val="0"/>
                <w:bCs/>
                <w:color w:val="auto"/>
                <w:sz w:val="22"/>
                <w:szCs w:val="24"/>
              </w:rPr>
              <w:t>lat</w:t>
            </w:r>
            <w:proofErr w:type="spellEnd"/>
            <w:r>
              <w:rPr>
                <w:rFonts w:asciiTheme="minorHAnsi" w:hAnsiTheme="minorHAnsi" w:cstheme="minorHAnsi"/>
                <w:b w:val="0"/>
                <w:bCs/>
                <w:color w:val="auto"/>
                <w:sz w:val="22"/>
                <w:szCs w:val="24"/>
              </w:rPr>
              <w:t>/long decimal degrees</w:t>
            </w:r>
          </w:p>
        </w:tc>
        <w:tc>
          <w:tcPr>
            <w:tcW w:w="597" w:type="pct"/>
          </w:tcPr>
          <w:p w:rsidRPr="00E5029B" w:rsidR="00A95250" w:rsidP="009B59C9" w:rsidRDefault="00FD6F1B" w14:paraId="5AE7A346" w14:textId="1A41E1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036F9A30"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6B7ACA2C"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60AAF6AA"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19C5BB31" w14:textId="77777777">
            <w:pPr>
              <w:pStyle w:val="nrpsTableheader"/>
              <w:rPr>
                <w:rFonts w:asciiTheme="minorHAnsi" w:hAnsiTheme="minorHAnsi" w:cstheme="minorHAnsi"/>
                <w:b w:val="0"/>
                <w:bCs/>
                <w:color w:val="auto"/>
                <w:sz w:val="22"/>
                <w:szCs w:val="24"/>
              </w:rPr>
            </w:pPr>
          </w:p>
        </w:tc>
      </w:tr>
      <w:tr w:rsidRPr="00E5029B" w:rsidR="00A95250" w:rsidTr="009B59C9" w14:paraId="5D7959F5" w14:textId="77777777">
        <w:trPr>
          <w:trHeight w:val="317"/>
        </w:trPr>
        <w:tc>
          <w:tcPr>
            <w:tcW w:w="622" w:type="pct"/>
          </w:tcPr>
          <w:p w:rsidRPr="00E5029B" w:rsidR="00A95250" w:rsidP="009B59C9" w:rsidRDefault="00A95250" w14:paraId="0F6818C3" w14:textId="387392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dwcType</w:t>
            </w:r>
            <w:proofErr w:type="spellEnd"/>
          </w:p>
        </w:tc>
        <w:tc>
          <w:tcPr>
            <w:tcW w:w="1246" w:type="pct"/>
          </w:tcPr>
          <w:p w:rsidRPr="00E5029B" w:rsidR="00A95250" w:rsidP="009B59C9" w:rsidRDefault="00A95250" w14:paraId="278AAEF5" w14:textId="5F1496A2">
            <w:pPr>
              <w:pStyle w:val="nrpsTableheader"/>
              <w:rPr>
                <w:rFonts w:asciiTheme="minorHAnsi" w:hAnsiTheme="minorHAnsi" w:cstheme="minorHAnsi"/>
                <w:b w:val="0"/>
                <w:bCs/>
                <w:color w:val="auto"/>
                <w:sz w:val="22"/>
                <w:szCs w:val="24"/>
              </w:rPr>
            </w:pPr>
            <w:r w:rsidRPr="00A95250">
              <w:rPr>
                <w:rFonts w:asciiTheme="minorHAnsi" w:hAnsiTheme="minorHAnsi" w:cstheme="minorHAnsi"/>
                <w:b w:val="0"/>
                <w:bCs/>
                <w:color w:val="auto"/>
                <w:sz w:val="22"/>
                <w:szCs w:val="24"/>
              </w:rPr>
              <w:t xml:space="preserve">Darwin </w:t>
            </w:r>
            <w:r>
              <w:rPr>
                <w:rFonts w:asciiTheme="minorHAnsi" w:hAnsiTheme="minorHAnsi" w:cstheme="minorHAnsi"/>
                <w:b w:val="0"/>
                <w:bCs/>
                <w:color w:val="auto"/>
                <w:sz w:val="22"/>
                <w:szCs w:val="24"/>
              </w:rPr>
              <w:t>core record type</w:t>
            </w:r>
          </w:p>
        </w:tc>
        <w:tc>
          <w:tcPr>
            <w:tcW w:w="597" w:type="pct"/>
          </w:tcPr>
          <w:p w:rsidRPr="00E5029B" w:rsidR="00A95250" w:rsidP="009B59C9" w:rsidRDefault="00FD6F1B" w14:paraId="0E66B6BD" w14:textId="236B7CC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157D19F3"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7B5935F9"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2878823A"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3228ACC9" w14:textId="77777777">
            <w:pPr>
              <w:pStyle w:val="nrpsTableheader"/>
              <w:rPr>
                <w:rFonts w:asciiTheme="minorHAnsi" w:hAnsiTheme="minorHAnsi" w:cstheme="minorHAnsi"/>
                <w:b w:val="0"/>
                <w:bCs/>
                <w:color w:val="auto"/>
                <w:sz w:val="22"/>
                <w:szCs w:val="24"/>
              </w:rPr>
            </w:pPr>
          </w:p>
        </w:tc>
      </w:tr>
      <w:tr w:rsidRPr="00E5029B" w:rsidR="00A95250" w:rsidTr="009B59C9" w14:paraId="20F7E760" w14:textId="77777777">
        <w:trPr>
          <w:trHeight w:val="317"/>
        </w:trPr>
        <w:tc>
          <w:tcPr>
            <w:tcW w:w="622" w:type="pct"/>
          </w:tcPr>
          <w:p w:rsidRPr="00E5029B" w:rsidR="00A95250" w:rsidP="009B59C9" w:rsidRDefault="00A95250" w14:paraId="7EF2F89A" w14:textId="7066D54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dwcBasisOfRecord</w:t>
            </w:r>
            <w:proofErr w:type="spellEnd"/>
          </w:p>
        </w:tc>
        <w:tc>
          <w:tcPr>
            <w:tcW w:w="1246" w:type="pct"/>
          </w:tcPr>
          <w:p w:rsidRPr="00E5029B" w:rsidR="00A95250" w:rsidP="009B59C9" w:rsidRDefault="00A95250" w14:paraId="4A382148" w14:textId="3E915F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Darwin core basis of record</w:t>
            </w:r>
          </w:p>
        </w:tc>
        <w:tc>
          <w:tcPr>
            <w:tcW w:w="597" w:type="pct"/>
          </w:tcPr>
          <w:p w:rsidRPr="00E5029B" w:rsidR="00A95250" w:rsidP="009B59C9" w:rsidRDefault="00FD6F1B" w14:paraId="6661B260" w14:textId="6D9F96B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A95250" w:rsidP="009B59C9" w:rsidRDefault="00A95250" w14:paraId="4D050A4E" w14:textId="77777777">
            <w:pPr>
              <w:pStyle w:val="nrpsTableheader"/>
              <w:rPr>
                <w:rFonts w:asciiTheme="minorHAnsi" w:hAnsiTheme="minorHAnsi" w:cstheme="minorHAnsi"/>
                <w:b w:val="0"/>
                <w:bCs/>
                <w:color w:val="auto"/>
                <w:sz w:val="22"/>
                <w:szCs w:val="24"/>
              </w:rPr>
            </w:pPr>
          </w:p>
        </w:tc>
        <w:tc>
          <w:tcPr>
            <w:tcW w:w="588" w:type="pct"/>
          </w:tcPr>
          <w:p w:rsidRPr="00E5029B" w:rsidR="00A95250" w:rsidP="009B59C9" w:rsidRDefault="00A95250" w14:paraId="55692EB9"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3F32479F" w14:textId="77777777">
            <w:pPr>
              <w:pStyle w:val="nrpsTableheader"/>
              <w:rPr>
                <w:rFonts w:asciiTheme="minorHAnsi" w:hAnsiTheme="minorHAnsi" w:cstheme="minorHAnsi"/>
                <w:b w:val="0"/>
                <w:bCs/>
                <w:color w:val="auto"/>
                <w:sz w:val="22"/>
                <w:szCs w:val="24"/>
              </w:rPr>
            </w:pPr>
          </w:p>
        </w:tc>
        <w:tc>
          <w:tcPr>
            <w:tcW w:w="589" w:type="pct"/>
          </w:tcPr>
          <w:p w:rsidRPr="00E5029B" w:rsidR="00A95250" w:rsidP="009B59C9" w:rsidRDefault="00A95250" w14:paraId="06F2857E"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166297CF"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5F669ACB" w14:textId="2B82ACC2">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HTLN_riffle_cover_class.csv</w:t>
      </w:r>
    </w:p>
    <w:p w:rsidRPr="00E5029B" w:rsidR="00771374" w:rsidP="00771374" w:rsidRDefault="00771374" w14:paraId="7E4D393B" w14:textId="4B94F0AE">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F97575">
        <w:rPr>
          <w:rFonts w:asciiTheme="minorHAnsi" w:hAnsiTheme="minorHAnsi" w:cstheme="minorHAnsi"/>
        </w:rPr>
        <w:t>Riffle cover</w:t>
      </w:r>
      <w:r w:rsidR="007647D9">
        <w:rPr>
          <w:rFonts w:asciiTheme="minorHAnsi" w:hAnsiTheme="minorHAnsi" w:cstheme="minorHAnsi"/>
        </w:rPr>
        <w:t xml:space="preserve"> </w:t>
      </w:r>
      <w:r w:rsidR="00F97575">
        <w:rPr>
          <w:rFonts w:asciiTheme="minorHAnsi" w:hAnsiTheme="minorHAnsi" w:cstheme="minorHAnsi"/>
        </w:rPr>
        <w:t xml:space="preserve">class </w:t>
      </w:r>
      <w:r w:rsidR="007647D9">
        <w:rPr>
          <w:rFonts w:asciiTheme="minorHAnsi" w:hAnsiTheme="minorHAnsi" w:cstheme="minorHAnsi"/>
        </w:rPr>
        <w:t>look-up</w:t>
      </w:r>
    </w:p>
    <w:tbl>
      <w:tblPr>
        <w:tblStyle w:val="NPS1"/>
        <w:tblW w:w="5000" w:type="pct"/>
        <w:tblLook w:val="04A0" w:firstRow="1" w:lastRow="0" w:firstColumn="1" w:lastColumn="0" w:noHBand="0" w:noVBand="1"/>
      </w:tblPr>
      <w:tblGrid>
        <w:gridCol w:w="2706"/>
        <w:gridCol w:w="3431"/>
        <w:gridCol w:w="1566"/>
        <w:gridCol w:w="2061"/>
        <w:gridCol w:w="1540"/>
        <w:gridCol w:w="1543"/>
        <w:gridCol w:w="1543"/>
      </w:tblGrid>
      <w:tr w:rsidRPr="00E5029B" w:rsidR="007647D9" w:rsidTr="000F5ECF" w14:paraId="61094C38" w14:textId="77777777">
        <w:trPr>
          <w:cnfStyle w:val="100000000000" w:firstRow="1" w:lastRow="0" w:firstColumn="0" w:lastColumn="0" w:oddVBand="0" w:evenVBand="0" w:oddHBand="0" w:evenHBand="0" w:firstRowFirstColumn="0" w:firstRowLastColumn="0" w:lastRowFirstColumn="0" w:lastRowLastColumn="0"/>
          <w:trHeight w:val="1021"/>
        </w:trPr>
        <w:tc>
          <w:tcPr>
            <w:tcW w:w="940" w:type="pct"/>
          </w:tcPr>
          <w:p w:rsidRPr="00E5029B" w:rsidR="00771374" w:rsidP="009B59C9" w:rsidRDefault="00771374" w14:paraId="7399845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192" w:type="pct"/>
          </w:tcPr>
          <w:p w:rsidRPr="00E5029B" w:rsidR="00771374" w:rsidP="009B59C9" w:rsidRDefault="00771374" w14:paraId="6376093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44" w:type="pct"/>
          </w:tcPr>
          <w:p w:rsidRPr="00E5029B" w:rsidR="00771374" w:rsidP="009B59C9" w:rsidRDefault="00771374" w14:paraId="424D6611"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16" w:type="pct"/>
          </w:tcPr>
          <w:p w:rsidRPr="00E5029B" w:rsidR="00771374" w:rsidP="009B59C9" w:rsidRDefault="00771374" w14:paraId="2E516C2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35" w:type="pct"/>
          </w:tcPr>
          <w:p w:rsidRPr="00E5029B" w:rsidR="00771374" w:rsidP="009B59C9" w:rsidRDefault="00771374" w14:paraId="04AEBCB5"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36" w:type="pct"/>
          </w:tcPr>
          <w:p w:rsidRPr="00E5029B" w:rsidR="00771374" w:rsidP="009B59C9" w:rsidRDefault="00771374" w14:paraId="3E8A297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36" w:type="pct"/>
          </w:tcPr>
          <w:p w:rsidRPr="00E5029B" w:rsidR="00771374" w:rsidP="009B59C9" w:rsidRDefault="00771374" w14:paraId="5566BA63"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0F5ECF" w:rsidTr="000F5ECF" w14:paraId="5171BCE0" w14:textId="77777777">
        <w:trPr>
          <w:trHeight w:val="303"/>
        </w:trPr>
        <w:tc>
          <w:tcPr>
            <w:tcW w:w="940" w:type="pct"/>
          </w:tcPr>
          <w:p w:rsidRPr="00E5029B" w:rsidR="00771374" w:rsidP="009B59C9" w:rsidRDefault="007647D9" w14:paraId="3CBDDB88" w14:textId="3C1E345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RiffleCoverClassID</w:t>
            </w:r>
            <w:proofErr w:type="spellEnd"/>
          </w:p>
        </w:tc>
        <w:tc>
          <w:tcPr>
            <w:tcW w:w="1192" w:type="pct"/>
          </w:tcPr>
          <w:p w:rsidRPr="00E5029B" w:rsidR="00771374" w:rsidP="009B59C9" w:rsidRDefault="007647D9" w14:paraId="5A9BCC6B" w14:textId="047352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primary key</w:t>
            </w:r>
          </w:p>
        </w:tc>
        <w:tc>
          <w:tcPr>
            <w:tcW w:w="544" w:type="pct"/>
          </w:tcPr>
          <w:p w:rsidRPr="00E5029B" w:rsidR="00771374" w:rsidP="009B59C9" w:rsidRDefault="00131A88" w14:paraId="25FE00CF" w14:textId="447F8D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16" w:type="pct"/>
          </w:tcPr>
          <w:p w:rsidRPr="00E5029B" w:rsidR="00771374" w:rsidP="009B59C9" w:rsidRDefault="00771374" w14:paraId="1C71DA2C" w14:textId="77777777">
            <w:pPr>
              <w:pStyle w:val="nrpsTableheader"/>
              <w:rPr>
                <w:rFonts w:asciiTheme="minorHAnsi" w:hAnsiTheme="minorHAnsi" w:cstheme="minorHAnsi"/>
                <w:b w:val="0"/>
                <w:bCs/>
                <w:color w:val="auto"/>
                <w:sz w:val="22"/>
                <w:szCs w:val="24"/>
              </w:rPr>
            </w:pPr>
          </w:p>
        </w:tc>
        <w:tc>
          <w:tcPr>
            <w:tcW w:w="535" w:type="pct"/>
          </w:tcPr>
          <w:p w:rsidRPr="00E5029B" w:rsidR="00771374" w:rsidP="009B59C9" w:rsidRDefault="00771374" w14:paraId="56CB7CB6"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577C2AD5" w14:textId="11FBBD5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36" w:type="pct"/>
          </w:tcPr>
          <w:p w:rsidRPr="00E5029B" w:rsidR="00771374" w:rsidP="009B59C9" w:rsidRDefault="00131A88" w14:paraId="5184099D" w14:textId="4FCE5AB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Pr="00E5029B" w:rsidR="000F5ECF" w:rsidTr="000F5ECF" w14:paraId="7B07141F" w14:textId="77777777">
        <w:trPr>
          <w:trHeight w:val="303"/>
        </w:trPr>
        <w:tc>
          <w:tcPr>
            <w:tcW w:w="940" w:type="pct"/>
          </w:tcPr>
          <w:p w:rsidRPr="00E5029B" w:rsidR="00771374" w:rsidP="009B59C9" w:rsidRDefault="007647D9" w14:paraId="1367CC59" w14:textId="166DF92A">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RiffleCoverClassDesc</w:t>
            </w:r>
            <w:proofErr w:type="spellEnd"/>
          </w:p>
        </w:tc>
        <w:tc>
          <w:tcPr>
            <w:tcW w:w="1192" w:type="pct"/>
          </w:tcPr>
          <w:p w:rsidRPr="00E5029B" w:rsidR="00771374" w:rsidP="009B59C9" w:rsidRDefault="007647D9" w14:paraId="10172630" w14:textId="0D8C87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percent range</w:t>
            </w:r>
          </w:p>
        </w:tc>
        <w:tc>
          <w:tcPr>
            <w:tcW w:w="544" w:type="pct"/>
          </w:tcPr>
          <w:p w:rsidRPr="00E5029B" w:rsidR="00771374" w:rsidP="009B59C9" w:rsidRDefault="007647D9" w14:paraId="6320A739" w14:textId="5B935E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16" w:type="pct"/>
          </w:tcPr>
          <w:p w:rsidRPr="00E5029B" w:rsidR="00771374" w:rsidP="009B59C9" w:rsidRDefault="007647D9" w14:paraId="76BC20DA" w14:textId="776C5BB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w:t>
            </w:r>
          </w:p>
        </w:tc>
        <w:tc>
          <w:tcPr>
            <w:tcW w:w="535" w:type="pct"/>
          </w:tcPr>
          <w:p w:rsidRPr="00E5029B" w:rsidR="00771374" w:rsidP="009B59C9" w:rsidRDefault="00771374" w14:paraId="2A4541A9"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3DF4AA9D" w14:textId="2C7688C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c>
          <w:tcPr>
            <w:tcW w:w="536" w:type="pct"/>
          </w:tcPr>
          <w:p w:rsidRPr="00E5029B" w:rsidR="00771374" w:rsidP="009B59C9" w:rsidRDefault="00131A88" w14:paraId="6E42280B" w14:textId="19BA5F7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r w:rsidRPr="00E5029B" w:rsidR="000F5ECF" w:rsidTr="000F5ECF" w14:paraId="4120F16F" w14:textId="77777777">
        <w:trPr>
          <w:trHeight w:val="303"/>
        </w:trPr>
        <w:tc>
          <w:tcPr>
            <w:tcW w:w="940" w:type="pct"/>
          </w:tcPr>
          <w:p w:rsidRPr="00E5029B" w:rsidR="00771374" w:rsidP="009B59C9" w:rsidRDefault="007647D9" w14:paraId="599BD947" w14:textId="5DFB94E9">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RiffleC</w:t>
            </w:r>
            <w:r w:rsidR="00CA7D59">
              <w:rPr>
                <w:rFonts w:asciiTheme="minorHAnsi" w:hAnsiTheme="minorHAnsi" w:cstheme="minorHAnsi"/>
                <w:b w:val="0"/>
                <w:bCs/>
                <w:color w:val="auto"/>
                <w:sz w:val="22"/>
                <w:szCs w:val="24"/>
              </w:rPr>
              <w:t>o</w:t>
            </w:r>
            <w:r>
              <w:rPr>
                <w:rFonts w:asciiTheme="minorHAnsi" w:hAnsiTheme="minorHAnsi" w:cstheme="minorHAnsi"/>
                <w:b w:val="0"/>
                <w:bCs/>
                <w:color w:val="auto"/>
                <w:sz w:val="22"/>
                <w:szCs w:val="24"/>
              </w:rPr>
              <w:t>verClassMidpointCC</w:t>
            </w:r>
            <w:proofErr w:type="spellEnd"/>
          </w:p>
        </w:tc>
        <w:tc>
          <w:tcPr>
            <w:tcW w:w="1192" w:type="pct"/>
          </w:tcPr>
          <w:p w:rsidRPr="00E5029B" w:rsidR="00771374" w:rsidP="009B59C9" w:rsidRDefault="007647D9" w14:paraId="4AEB67E9" w14:textId="02830A3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cover class percent midpoint</w:t>
            </w:r>
          </w:p>
        </w:tc>
        <w:tc>
          <w:tcPr>
            <w:tcW w:w="544" w:type="pct"/>
          </w:tcPr>
          <w:p w:rsidRPr="00E5029B" w:rsidR="00771374" w:rsidP="009B59C9" w:rsidRDefault="007647D9" w14:paraId="43FE3DCC" w14:textId="6864139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16" w:type="pct"/>
          </w:tcPr>
          <w:p w:rsidRPr="00E5029B" w:rsidR="00771374" w:rsidP="009B59C9" w:rsidRDefault="007647D9" w14:paraId="0B958105" w14:textId="3A6EDE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w:t>
            </w:r>
            <w:r w:rsidR="00CA7D59">
              <w:rPr>
                <w:rFonts w:asciiTheme="minorHAnsi" w:hAnsiTheme="minorHAnsi" w:cstheme="minorHAnsi"/>
                <w:b w:val="0"/>
                <w:bCs/>
                <w:color w:val="auto"/>
                <w:sz w:val="22"/>
                <w:szCs w:val="24"/>
              </w:rPr>
              <w:t>t</w:t>
            </w:r>
          </w:p>
        </w:tc>
        <w:tc>
          <w:tcPr>
            <w:tcW w:w="535" w:type="pct"/>
          </w:tcPr>
          <w:p w:rsidRPr="00E5029B" w:rsidR="00771374" w:rsidP="009B59C9" w:rsidRDefault="00771374" w14:paraId="0183625B" w14:textId="77777777">
            <w:pPr>
              <w:pStyle w:val="nrpsTableheader"/>
              <w:rPr>
                <w:rFonts w:asciiTheme="minorHAnsi" w:hAnsiTheme="minorHAnsi" w:cstheme="minorHAnsi"/>
                <w:b w:val="0"/>
                <w:bCs/>
                <w:color w:val="auto"/>
                <w:sz w:val="22"/>
                <w:szCs w:val="24"/>
              </w:rPr>
            </w:pPr>
          </w:p>
        </w:tc>
        <w:tc>
          <w:tcPr>
            <w:tcW w:w="536" w:type="pct"/>
          </w:tcPr>
          <w:p w:rsidRPr="00E5029B" w:rsidR="00771374" w:rsidP="009B59C9" w:rsidRDefault="007647D9" w14:paraId="2860DFC1" w14:textId="5D4CE04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36" w:type="pct"/>
          </w:tcPr>
          <w:p w:rsidRPr="00E5029B" w:rsidR="00771374" w:rsidP="009B59C9" w:rsidRDefault="00131A88" w14:paraId="2774A66A" w14:textId="6483D0F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Data</w:t>
            </w:r>
          </w:p>
        </w:tc>
      </w:tr>
    </w:tbl>
    <w:p w:rsidRPr="00E5029B" w:rsidR="00771374" w:rsidP="00771374" w:rsidRDefault="00771374" w14:paraId="7F3A7D56"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01E7385E" w14:textId="29CCB101">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HTLN_riffle_sample_details.csv</w:t>
      </w:r>
    </w:p>
    <w:p w:rsidRPr="00E5029B" w:rsidR="00771374" w:rsidP="00771374" w:rsidRDefault="00771374" w14:paraId="1E6A25D3"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1791"/>
        <w:gridCol w:w="3586"/>
        <w:gridCol w:w="1718"/>
        <w:gridCol w:w="2213"/>
        <w:gridCol w:w="1692"/>
        <w:gridCol w:w="1695"/>
        <w:gridCol w:w="1695"/>
      </w:tblGrid>
      <w:tr w:rsidRPr="00E5029B" w:rsidR="00771374" w:rsidTr="009B59C9" w14:paraId="19FD9E26"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6939C18E"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67C354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4B88E760"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5E213B6B"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3BF16724"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370E9FCD"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47155F80"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9F4091" w:rsidTr="009B59C9" w14:paraId="11651D66" w14:textId="77777777">
        <w:trPr>
          <w:trHeight w:val="303"/>
        </w:trPr>
        <w:tc>
          <w:tcPr>
            <w:tcW w:w="622" w:type="pct"/>
          </w:tcPr>
          <w:p w:rsidRPr="00E5029B" w:rsidR="009F4091" w:rsidP="009F4091" w:rsidRDefault="009F4091" w14:paraId="31A8D9D1" w14:textId="11A0A1DB">
            <w:pPr>
              <w:pStyle w:val="nrpsTableheader"/>
              <w:rPr>
                <w:rFonts w:asciiTheme="minorHAnsi" w:hAnsiTheme="minorHAnsi" w:cstheme="minorHAnsi"/>
                <w:b w:val="0"/>
                <w:bCs/>
                <w:color w:val="auto"/>
                <w:sz w:val="22"/>
                <w:szCs w:val="24"/>
              </w:rPr>
            </w:pPr>
            <w:bookmarkStart w:name="_Hlk180748986" w:id="30"/>
            <w:proofErr w:type="spellStart"/>
            <w:r>
              <w:rPr>
                <w:rFonts w:asciiTheme="minorHAnsi" w:hAnsiTheme="minorHAnsi" w:cstheme="minorHAnsi"/>
                <w:b w:val="0"/>
                <w:bCs/>
                <w:color w:val="auto"/>
                <w:sz w:val="22"/>
                <w:szCs w:val="24"/>
              </w:rPr>
              <w:t>ParkName</w:t>
            </w:r>
            <w:proofErr w:type="spellEnd"/>
          </w:p>
        </w:tc>
        <w:tc>
          <w:tcPr>
            <w:tcW w:w="1246" w:type="pct"/>
          </w:tcPr>
          <w:p w:rsidRPr="00E5029B" w:rsidR="009F4091" w:rsidP="009F4091" w:rsidRDefault="009F4091" w14:paraId="35B901BD" w14:textId="771B0AC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9F4091" w:rsidP="009F4091" w:rsidRDefault="009F4091" w14:paraId="15848F32" w14:textId="2C99116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19763B59"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67CF7210"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1C57BA83"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6C9B003D" w14:textId="77777777">
            <w:pPr>
              <w:pStyle w:val="nrpsTableheader"/>
              <w:rPr>
                <w:rFonts w:asciiTheme="minorHAnsi" w:hAnsiTheme="minorHAnsi" w:cstheme="minorHAnsi"/>
                <w:b w:val="0"/>
                <w:bCs/>
                <w:color w:val="auto"/>
                <w:sz w:val="22"/>
                <w:szCs w:val="24"/>
              </w:rPr>
            </w:pPr>
          </w:p>
        </w:tc>
      </w:tr>
      <w:tr w:rsidRPr="00E5029B" w:rsidR="009F4091" w:rsidTr="009B59C9" w14:paraId="69D67F72" w14:textId="77777777">
        <w:trPr>
          <w:trHeight w:val="303"/>
        </w:trPr>
        <w:tc>
          <w:tcPr>
            <w:tcW w:w="622" w:type="pct"/>
          </w:tcPr>
          <w:p w:rsidRPr="00E5029B" w:rsidR="009F4091" w:rsidP="009F4091" w:rsidRDefault="009F4091" w14:paraId="6F2581A2" w14:textId="740822D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9F4091" w:rsidP="009F4091" w:rsidRDefault="009F4091" w14:paraId="0CEB0ACE" w14:textId="6DB24E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9F4091" w:rsidP="009F4091" w:rsidRDefault="009F4091" w14:paraId="300A4A7E" w14:textId="2AC879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15D88C75"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2F911F53"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6D6B7D2E"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4FAE393B" w14:textId="77777777">
            <w:pPr>
              <w:pStyle w:val="nrpsTableheader"/>
              <w:rPr>
                <w:rFonts w:asciiTheme="minorHAnsi" w:hAnsiTheme="minorHAnsi" w:cstheme="minorHAnsi"/>
                <w:b w:val="0"/>
                <w:bCs/>
                <w:color w:val="auto"/>
                <w:sz w:val="22"/>
                <w:szCs w:val="24"/>
              </w:rPr>
            </w:pPr>
          </w:p>
        </w:tc>
      </w:tr>
      <w:tr w:rsidRPr="00E5029B" w:rsidR="009F4091" w:rsidTr="009B59C9" w14:paraId="42FC964D" w14:textId="77777777">
        <w:trPr>
          <w:trHeight w:val="303"/>
        </w:trPr>
        <w:tc>
          <w:tcPr>
            <w:tcW w:w="622" w:type="pct"/>
          </w:tcPr>
          <w:p w:rsidRPr="00E5029B" w:rsidR="009F4091" w:rsidP="009F4091" w:rsidRDefault="009F4091" w14:paraId="64E431A5" w14:textId="7430FB6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9F4091" w:rsidP="009F4091" w:rsidRDefault="009F4091" w14:paraId="2151831A" w14:textId="28E0148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9F4091" w:rsidP="009F4091" w:rsidRDefault="009F4091" w14:paraId="4F1F2F19" w14:textId="55E908E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7A5EA3D3"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1BBFDC60"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2A761921"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0FAEE10E" w14:textId="77777777">
            <w:pPr>
              <w:pStyle w:val="nrpsTableheader"/>
              <w:rPr>
                <w:rFonts w:asciiTheme="minorHAnsi" w:hAnsiTheme="minorHAnsi" w:cstheme="minorHAnsi"/>
                <w:b w:val="0"/>
                <w:bCs/>
                <w:color w:val="auto"/>
                <w:sz w:val="22"/>
                <w:szCs w:val="24"/>
              </w:rPr>
            </w:pPr>
          </w:p>
        </w:tc>
      </w:tr>
      <w:tr w:rsidRPr="00E5029B" w:rsidR="009F4091" w:rsidTr="009B59C9" w14:paraId="5C15A486" w14:textId="77777777">
        <w:trPr>
          <w:trHeight w:val="310"/>
        </w:trPr>
        <w:tc>
          <w:tcPr>
            <w:tcW w:w="622" w:type="pct"/>
          </w:tcPr>
          <w:p w:rsidRPr="00E5029B" w:rsidR="009F4091" w:rsidP="009F4091" w:rsidRDefault="009F4091" w14:paraId="6F1ED4FF" w14:textId="14BC5C3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9F4091" w:rsidP="009F4091" w:rsidRDefault="009F4091" w14:paraId="0CDE305A" w14:textId="4CBFE2B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9F4091" w:rsidP="009F4091" w:rsidRDefault="009F4091" w14:paraId="42F1ADF5" w14:textId="68070FE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4CAB71DC"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683BE74D"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5D2561C4"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7E249283" w14:textId="77777777">
            <w:pPr>
              <w:pStyle w:val="nrpsTableheader"/>
              <w:rPr>
                <w:rFonts w:asciiTheme="minorHAnsi" w:hAnsiTheme="minorHAnsi" w:cstheme="minorHAnsi"/>
                <w:b w:val="0"/>
                <w:bCs/>
                <w:color w:val="auto"/>
                <w:sz w:val="22"/>
                <w:szCs w:val="24"/>
              </w:rPr>
            </w:pPr>
          </w:p>
        </w:tc>
      </w:tr>
      <w:tr w:rsidRPr="00E5029B" w:rsidR="009F4091" w:rsidTr="009B59C9" w14:paraId="50C215CA" w14:textId="77777777">
        <w:trPr>
          <w:trHeight w:val="317"/>
        </w:trPr>
        <w:tc>
          <w:tcPr>
            <w:tcW w:w="622" w:type="pct"/>
          </w:tcPr>
          <w:p w:rsidRPr="00E5029B" w:rsidR="009F4091" w:rsidP="009F4091" w:rsidRDefault="009F4091" w14:paraId="4555891D" w14:textId="02DC144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9F4091" w:rsidP="009F4091" w:rsidRDefault="009F4091" w14:paraId="7D79EE9B" w14:textId="2B76AB8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9F4091" w:rsidP="009F4091" w:rsidRDefault="009F4091" w14:paraId="49C39EAD" w14:textId="71F9480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9F4091" w:rsidP="009F4091" w:rsidRDefault="009F4091" w14:paraId="70AB421D" w14:textId="77777777">
            <w:pPr>
              <w:pStyle w:val="nrpsTableheader"/>
              <w:rPr>
                <w:rFonts w:asciiTheme="minorHAnsi" w:hAnsiTheme="minorHAnsi" w:cstheme="minorHAnsi"/>
                <w:b w:val="0"/>
                <w:bCs/>
                <w:color w:val="auto"/>
                <w:sz w:val="22"/>
                <w:szCs w:val="24"/>
              </w:rPr>
            </w:pPr>
          </w:p>
        </w:tc>
        <w:tc>
          <w:tcPr>
            <w:tcW w:w="588" w:type="pct"/>
          </w:tcPr>
          <w:p w:rsidRPr="00E5029B" w:rsidR="009F4091" w:rsidP="009F4091" w:rsidRDefault="009F4091" w14:paraId="7514489F"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2632DFCB" w14:textId="77777777">
            <w:pPr>
              <w:pStyle w:val="nrpsTableheader"/>
              <w:rPr>
                <w:rFonts w:asciiTheme="minorHAnsi" w:hAnsiTheme="minorHAnsi" w:cstheme="minorHAnsi"/>
                <w:b w:val="0"/>
                <w:bCs/>
                <w:color w:val="auto"/>
                <w:sz w:val="22"/>
                <w:szCs w:val="24"/>
              </w:rPr>
            </w:pPr>
          </w:p>
        </w:tc>
        <w:tc>
          <w:tcPr>
            <w:tcW w:w="589" w:type="pct"/>
          </w:tcPr>
          <w:p w:rsidRPr="00E5029B" w:rsidR="009F4091" w:rsidP="009F4091" w:rsidRDefault="009F4091" w14:paraId="08C0351C" w14:textId="77777777">
            <w:pPr>
              <w:pStyle w:val="nrpsTableheader"/>
              <w:rPr>
                <w:rFonts w:asciiTheme="minorHAnsi" w:hAnsiTheme="minorHAnsi" w:cstheme="minorHAnsi"/>
                <w:b w:val="0"/>
                <w:bCs/>
                <w:color w:val="auto"/>
                <w:sz w:val="22"/>
                <w:szCs w:val="24"/>
              </w:rPr>
            </w:pPr>
          </w:p>
        </w:tc>
      </w:tr>
      <w:bookmarkEnd w:id="30"/>
      <w:tr w:rsidRPr="00E5029B" w:rsidR="00771374" w:rsidTr="009B59C9" w14:paraId="28D12A63" w14:textId="77777777">
        <w:trPr>
          <w:trHeight w:val="317"/>
        </w:trPr>
        <w:tc>
          <w:tcPr>
            <w:tcW w:w="622" w:type="pct"/>
          </w:tcPr>
          <w:p w:rsidRPr="00E5029B" w:rsidR="00771374" w:rsidP="009B59C9" w:rsidRDefault="000F5ECF" w14:paraId="40CABD13" w14:textId="03C97942">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tcW w:w="1246" w:type="pct"/>
          </w:tcPr>
          <w:p w:rsidRPr="00E5029B" w:rsidR="00771374" w:rsidP="009B59C9" w:rsidRDefault="00740866" w14:paraId="3CC461D0" w14:textId="3609AC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sample number</w:t>
            </w:r>
          </w:p>
        </w:tc>
        <w:tc>
          <w:tcPr>
            <w:tcW w:w="597" w:type="pct"/>
          </w:tcPr>
          <w:p w:rsidRPr="00E5029B" w:rsidR="00771374" w:rsidP="009B59C9" w:rsidRDefault="00740866" w14:paraId="54E92F38" w14:textId="2CC151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71374" w14:paraId="10C55C33"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7E6ED6BB"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D30CBB3"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4039753" w14:textId="77777777">
            <w:pPr>
              <w:pStyle w:val="nrpsTableheader"/>
              <w:rPr>
                <w:rFonts w:asciiTheme="minorHAnsi" w:hAnsiTheme="minorHAnsi" w:cstheme="minorHAnsi"/>
                <w:b w:val="0"/>
                <w:bCs/>
                <w:color w:val="auto"/>
                <w:sz w:val="22"/>
                <w:szCs w:val="24"/>
              </w:rPr>
            </w:pPr>
          </w:p>
        </w:tc>
      </w:tr>
      <w:tr w:rsidRPr="00E5029B" w:rsidR="00771374" w:rsidTr="009B59C9" w14:paraId="519E3C84" w14:textId="77777777">
        <w:trPr>
          <w:trHeight w:val="317"/>
        </w:trPr>
        <w:tc>
          <w:tcPr>
            <w:tcW w:w="622" w:type="pct"/>
          </w:tcPr>
          <w:p w:rsidRPr="00E5029B" w:rsidR="00771374" w:rsidP="009B59C9" w:rsidRDefault="000F5ECF" w14:paraId="7B53ECA1" w14:textId="4275708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Replication</w:t>
            </w:r>
          </w:p>
        </w:tc>
        <w:tc>
          <w:tcPr>
            <w:tcW w:w="1246" w:type="pct"/>
          </w:tcPr>
          <w:p w:rsidRPr="00E5029B" w:rsidR="00771374" w:rsidP="009B59C9" w:rsidRDefault="00740866" w14:paraId="5DA9E66E" w14:textId="10F2806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Left / middle /right</w:t>
            </w:r>
          </w:p>
        </w:tc>
        <w:tc>
          <w:tcPr>
            <w:tcW w:w="597" w:type="pct"/>
          </w:tcPr>
          <w:p w:rsidRPr="00E5029B" w:rsidR="00771374" w:rsidP="009B59C9" w:rsidRDefault="00740866" w14:paraId="59F9F33C" w14:textId="423576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71374" w:rsidP="009B59C9" w:rsidRDefault="00771374" w14:paraId="64F52680" w14:textId="77777777">
            <w:pPr>
              <w:pStyle w:val="nrpsTableheader"/>
              <w:rPr>
                <w:rFonts w:asciiTheme="minorHAnsi" w:hAnsiTheme="minorHAnsi" w:cstheme="minorHAnsi"/>
                <w:b w:val="0"/>
                <w:bCs/>
                <w:color w:val="auto"/>
                <w:sz w:val="22"/>
                <w:szCs w:val="24"/>
              </w:rPr>
            </w:pPr>
          </w:p>
        </w:tc>
        <w:tc>
          <w:tcPr>
            <w:tcW w:w="588" w:type="pct"/>
          </w:tcPr>
          <w:p w:rsidRPr="00E5029B" w:rsidR="00771374" w:rsidP="009B59C9" w:rsidRDefault="00771374" w14:paraId="2BD2F74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5766605F"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0D8C1214" w14:textId="77777777">
            <w:pPr>
              <w:pStyle w:val="nrpsTableheader"/>
              <w:rPr>
                <w:rFonts w:asciiTheme="minorHAnsi" w:hAnsiTheme="minorHAnsi" w:cstheme="minorHAnsi"/>
                <w:b w:val="0"/>
                <w:bCs/>
                <w:color w:val="auto"/>
                <w:sz w:val="22"/>
                <w:szCs w:val="24"/>
              </w:rPr>
            </w:pPr>
          </w:p>
        </w:tc>
      </w:tr>
      <w:tr w:rsidRPr="00E5029B" w:rsidR="00771374" w:rsidTr="009B59C9" w14:paraId="26B3BE19" w14:textId="77777777">
        <w:trPr>
          <w:trHeight w:val="317"/>
        </w:trPr>
        <w:tc>
          <w:tcPr>
            <w:tcW w:w="622" w:type="pct"/>
          </w:tcPr>
          <w:p w:rsidRPr="00E5029B" w:rsidR="00771374" w:rsidP="009B59C9" w:rsidRDefault="000F5ECF" w14:paraId="3E847715" w14:textId="3DE3077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Width</w:t>
            </w:r>
          </w:p>
        </w:tc>
        <w:tc>
          <w:tcPr>
            <w:tcW w:w="1246" w:type="pct"/>
          </w:tcPr>
          <w:p w:rsidRPr="00E5029B" w:rsidR="00771374" w:rsidP="009B59C9" w:rsidRDefault="00740866" w14:paraId="7AD94661" w14:textId="036105C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width</w:t>
            </w:r>
          </w:p>
        </w:tc>
        <w:tc>
          <w:tcPr>
            <w:tcW w:w="597" w:type="pct"/>
          </w:tcPr>
          <w:p w:rsidRPr="00E5029B" w:rsidR="00771374" w:rsidP="009B59C9" w:rsidRDefault="00740866" w14:paraId="7C6DEAB3" w14:textId="07FB07E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740866" w:rsidRDefault="00740866" w14:paraId="1FD1D1C9" w14:textId="3A499B25">
            <w:pPr>
              <w:pStyle w:val="nrpsTableheader"/>
              <w:tabs>
                <w:tab w:val="left" w:pos="1260"/>
              </w:tabs>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r>
              <w:rPr>
                <w:rFonts w:asciiTheme="minorHAnsi" w:hAnsiTheme="minorHAnsi" w:cstheme="minorHAnsi"/>
                <w:b w:val="0"/>
                <w:bCs/>
                <w:color w:val="auto"/>
                <w:sz w:val="22"/>
                <w:szCs w:val="24"/>
              </w:rPr>
              <w:tab/>
            </w:r>
          </w:p>
        </w:tc>
        <w:tc>
          <w:tcPr>
            <w:tcW w:w="588" w:type="pct"/>
          </w:tcPr>
          <w:p w:rsidRPr="00E5029B" w:rsidR="00771374" w:rsidP="009B59C9" w:rsidRDefault="00771374" w14:paraId="4F69D021"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40866" w14:paraId="2962601A" w14:textId="2BE1A97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71374" w:rsidP="009B59C9" w:rsidRDefault="00740866" w14:paraId="3E0D7E51" w14:textId="4C84376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71374" w:rsidTr="009B59C9" w14:paraId="7F740236" w14:textId="77777777">
        <w:trPr>
          <w:trHeight w:val="317"/>
        </w:trPr>
        <w:tc>
          <w:tcPr>
            <w:tcW w:w="622" w:type="pct"/>
          </w:tcPr>
          <w:p w:rsidRPr="00E5029B" w:rsidR="00771374" w:rsidP="009B59C9" w:rsidRDefault="000F5ECF" w14:paraId="5890824C" w14:textId="68B3747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Depth</w:t>
            </w:r>
          </w:p>
        </w:tc>
        <w:tc>
          <w:tcPr>
            <w:tcW w:w="1246" w:type="pct"/>
          </w:tcPr>
          <w:p w:rsidRPr="00E5029B" w:rsidR="00771374" w:rsidP="009B59C9" w:rsidRDefault="00740866" w14:paraId="3AE386CF" w14:textId="583212E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depth</w:t>
            </w:r>
          </w:p>
        </w:tc>
        <w:tc>
          <w:tcPr>
            <w:tcW w:w="597" w:type="pct"/>
          </w:tcPr>
          <w:p w:rsidRPr="00E5029B" w:rsidR="00771374" w:rsidP="009B59C9" w:rsidRDefault="00740866" w14:paraId="45B78DF0" w14:textId="67FBEF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71374" w:rsidP="009B59C9" w:rsidRDefault="00740866" w14:paraId="2DCD08C1" w14:textId="27C31A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cm</w:t>
            </w:r>
          </w:p>
        </w:tc>
        <w:tc>
          <w:tcPr>
            <w:tcW w:w="588" w:type="pct"/>
          </w:tcPr>
          <w:p w:rsidRPr="00E5029B" w:rsidR="00771374" w:rsidP="009B59C9" w:rsidRDefault="00771374" w14:paraId="2DD5A26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77C48F3A" w14:textId="77777777">
            <w:pPr>
              <w:pStyle w:val="nrpsTableheader"/>
              <w:rPr>
                <w:rFonts w:asciiTheme="minorHAnsi" w:hAnsiTheme="minorHAnsi" w:cstheme="minorHAnsi"/>
                <w:b w:val="0"/>
                <w:bCs/>
                <w:color w:val="auto"/>
                <w:sz w:val="22"/>
                <w:szCs w:val="24"/>
              </w:rPr>
            </w:pPr>
          </w:p>
        </w:tc>
        <w:tc>
          <w:tcPr>
            <w:tcW w:w="589" w:type="pct"/>
          </w:tcPr>
          <w:p w:rsidRPr="00E5029B" w:rsidR="00771374" w:rsidP="009B59C9" w:rsidRDefault="00771374" w14:paraId="4AB7924A" w14:textId="77777777">
            <w:pPr>
              <w:pStyle w:val="nrpsTableheader"/>
              <w:rPr>
                <w:rFonts w:asciiTheme="minorHAnsi" w:hAnsiTheme="minorHAnsi" w:cstheme="minorHAnsi"/>
                <w:b w:val="0"/>
                <w:bCs/>
                <w:color w:val="auto"/>
                <w:sz w:val="22"/>
                <w:szCs w:val="24"/>
              </w:rPr>
            </w:pPr>
          </w:p>
        </w:tc>
      </w:tr>
      <w:tr w:rsidRPr="00E5029B" w:rsidR="00740866" w:rsidTr="009B59C9" w14:paraId="55D877FA" w14:textId="77777777">
        <w:trPr>
          <w:trHeight w:val="317"/>
        </w:trPr>
        <w:tc>
          <w:tcPr>
            <w:tcW w:w="622" w:type="pct"/>
          </w:tcPr>
          <w:p w:rsidR="00740866" w:rsidP="00740866" w:rsidRDefault="00740866" w14:paraId="48B361E5" w14:textId="26E8144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Velocity</w:t>
            </w:r>
          </w:p>
        </w:tc>
        <w:tc>
          <w:tcPr>
            <w:tcW w:w="1246" w:type="pct"/>
          </w:tcPr>
          <w:p w:rsidRPr="00E5029B" w:rsidR="00740866" w:rsidP="00740866" w:rsidRDefault="00740866" w14:paraId="24BF6B67" w14:textId="05232D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River / stream discharge rate</w:t>
            </w:r>
          </w:p>
        </w:tc>
        <w:tc>
          <w:tcPr>
            <w:tcW w:w="597" w:type="pct"/>
          </w:tcPr>
          <w:p w:rsidRPr="00E5029B" w:rsidR="00740866" w:rsidP="00740866" w:rsidRDefault="00740866" w14:paraId="5E8826C2" w14:textId="116DBF1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2843C03D" w14:textId="7F9D92E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 / second</w:t>
            </w:r>
          </w:p>
        </w:tc>
        <w:tc>
          <w:tcPr>
            <w:tcW w:w="588" w:type="pct"/>
          </w:tcPr>
          <w:p w:rsidRPr="00E5029B" w:rsidR="00740866" w:rsidP="00740866" w:rsidRDefault="00740866" w14:paraId="4A329CE1"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12B950D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A5EE733" w14:textId="77777777">
            <w:pPr>
              <w:pStyle w:val="nrpsTableheader"/>
              <w:rPr>
                <w:rFonts w:asciiTheme="minorHAnsi" w:hAnsiTheme="minorHAnsi" w:cstheme="minorHAnsi"/>
                <w:b w:val="0"/>
                <w:bCs/>
                <w:color w:val="auto"/>
                <w:sz w:val="22"/>
                <w:szCs w:val="24"/>
              </w:rPr>
            </w:pPr>
          </w:p>
        </w:tc>
      </w:tr>
      <w:tr w:rsidRPr="00E5029B" w:rsidR="00740866" w:rsidTr="009B59C9" w14:paraId="031B0716" w14:textId="77777777">
        <w:trPr>
          <w:trHeight w:val="317"/>
        </w:trPr>
        <w:tc>
          <w:tcPr>
            <w:tcW w:w="622" w:type="pct"/>
          </w:tcPr>
          <w:p w:rsidR="00740866" w:rsidP="00740866" w:rsidRDefault="00740866" w14:paraId="4BC2CB62" w14:textId="26FD7E3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Substrate</w:t>
            </w:r>
          </w:p>
        </w:tc>
        <w:tc>
          <w:tcPr>
            <w:tcW w:w="1246" w:type="pct"/>
          </w:tcPr>
          <w:p w:rsidRPr="00621171" w:rsidR="00740866" w:rsidP="00621171" w:rsidRDefault="00621171" w14:paraId="0B0155EE" w14:textId="63AC8396">
            <w:pPr>
              <w:rPr>
                <w:rFonts w:cs="Arial"/>
                <w:b/>
                <w:sz w:val="20"/>
                <w:szCs w:val="20"/>
              </w:rPr>
            </w:pPr>
            <w:r>
              <w:rPr>
                <w:rFonts w:cs="Arial"/>
                <w:sz w:val="20"/>
                <w:szCs w:val="20"/>
              </w:rPr>
              <w:t xml:space="preserve">Substrate size class using </w:t>
            </w:r>
            <w:r w:rsidRPr="00D42C73">
              <w:rPr>
                <w:rFonts w:cs="Arial"/>
                <w:sz w:val="20"/>
                <w:szCs w:val="20"/>
              </w:rPr>
              <w:t>Wentworth Scale</w:t>
            </w:r>
          </w:p>
        </w:tc>
        <w:tc>
          <w:tcPr>
            <w:tcW w:w="597" w:type="pct"/>
          </w:tcPr>
          <w:p w:rsidRPr="00E5029B" w:rsidR="00740866" w:rsidP="00740866" w:rsidRDefault="00621171" w14:paraId="4D4A5172" w14:textId="5149814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40866" w:rsidP="00740866" w:rsidRDefault="00740866" w14:paraId="37234EEB"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6097524E"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283D585F"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54740CC7" w14:textId="77777777">
            <w:pPr>
              <w:pStyle w:val="nrpsTableheader"/>
              <w:rPr>
                <w:rFonts w:asciiTheme="minorHAnsi" w:hAnsiTheme="minorHAnsi" w:cstheme="minorHAnsi"/>
                <w:b w:val="0"/>
                <w:bCs/>
                <w:color w:val="auto"/>
                <w:sz w:val="22"/>
                <w:szCs w:val="24"/>
              </w:rPr>
            </w:pPr>
          </w:p>
        </w:tc>
      </w:tr>
      <w:tr w:rsidRPr="00E5029B" w:rsidR="00740866" w:rsidTr="009B59C9" w14:paraId="1C781D95" w14:textId="77777777">
        <w:trPr>
          <w:trHeight w:val="317"/>
        </w:trPr>
        <w:tc>
          <w:tcPr>
            <w:tcW w:w="622" w:type="pct"/>
          </w:tcPr>
          <w:p w:rsidR="00740866" w:rsidP="00740866" w:rsidRDefault="00740866" w14:paraId="79AB0E44" w14:textId="6329EDE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Embeddedness</w:t>
            </w:r>
          </w:p>
        </w:tc>
        <w:tc>
          <w:tcPr>
            <w:tcW w:w="1246" w:type="pct"/>
          </w:tcPr>
          <w:p w:rsidRPr="00E5029B" w:rsidR="00740866" w:rsidP="00740866" w:rsidRDefault="00621171" w14:paraId="324F3B98" w14:textId="0B91BD5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r w:rsidR="00131A88">
              <w:rPr>
                <w:rFonts w:asciiTheme="minorHAnsi" w:hAnsiTheme="minorHAnsi" w:cstheme="minorHAnsi"/>
                <w:b w:val="0"/>
                <w:bCs/>
                <w:color w:val="auto"/>
                <w:sz w:val="22"/>
                <w:szCs w:val="24"/>
              </w:rPr>
              <w:t>)</w:t>
            </w:r>
          </w:p>
        </w:tc>
        <w:tc>
          <w:tcPr>
            <w:tcW w:w="597" w:type="pct"/>
          </w:tcPr>
          <w:p w:rsidRPr="00E5029B" w:rsidR="00740866" w:rsidP="00740866" w:rsidRDefault="00131A88" w14:paraId="24ADF77C" w14:textId="4ECD4FD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40FC0B8A"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20538F84"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0B58163"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0E3182EB" w14:textId="77777777">
            <w:pPr>
              <w:pStyle w:val="nrpsTableheader"/>
              <w:rPr>
                <w:rFonts w:asciiTheme="minorHAnsi" w:hAnsiTheme="minorHAnsi" w:cstheme="minorHAnsi"/>
                <w:b w:val="0"/>
                <w:bCs/>
                <w:color w:val="auto"/>
                <w:sz w:val="22"/>
                <w:szCs w:val="24"/>
              </w:rPr>
            </w:pPr>
          </w:p>
        </w:tc>
      </w:tr>
      <w:tr w:rsidRPr="00E5029B" w:rsidR="00740866" w:rsidTr="009B59C9" w14:paraId="22AFE744" w14:textId="77777777">
        <w:trPr>
          <w:trHeight w:val="317"/>
        </w:trPr>
        <w:tc>
          <w:tcPr>
            <w:tcW w:w="622" w:type="pct"/>
          </w:tcPr>
          <w:p w:rsidR="00740866" w:rsidP="00740866" w:rsidRDefault="00740866" w14:paraId="2890F302" w14:textId="79316CF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Vegetation</w:t>
            </w:r>
          </w:p>
        </w:tc>
        <w:tc>
          <w:tcPr>
            <w:tcW w:w="1246" w:type="pct"/>
          </w:tcPr>
          <w:p w:rsidRPr="00E5029B" w:rsidR="00740866" w:rsidP="00740866" w:rsidRDefault="00131A88" w14:paraId="5BC75C08" w14:textId="7922C62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0A22839D" w14:textId="1BA48FC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691FD64E"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056D57FD"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ED53CBB"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587B822" w14:textId="77777777">
            <w:pPr>
              <w:pStyle w:val="nrpsTableheader"/>
              <w:rPr>
                <w:rFonts w:asciiTheme="minorHAnsi" w:hAnsiTheme="minorHAnsi" w:cstheme="minorHAnsi"/>
                <w:b w:val="0"/>
                <w:bCs/>
                <w:color w:val="auto"/>
                <w:sz w:val="22"/>
                <w:szCs w:val="24"/>
              </w:rPr>
            </w:pPr>
          </w:p>
        </w:tc>
      </w:tr>
      <w:tr w:rsidRPr="00E5029B" w:rsidR="00740866" w:rsidTr="009B59C9" w14:paraId="52EE4DD7" w14:textId="77777777">
        <w:trPr>
          <w:trHeight w:val="317"/>
        </w:trPr>
        <w:tc>
          <w:tcPr>
            <w:tcW w:w="622" w:type="pct"/>
          </w:tcPr>
          <w:p w:rsidR="00740866" w:rsidP="00740866" w:rsidRDefault="00740866" w14:paraId="38078ECD" w14:textId="5DC02C5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Algae</w:t>
            </w:r>
          </w:p>
        </w:tc>
        <w:tc>
          <w:tcPr>
            <w:tcW w:w="1246" w:type="pct"/>
          </w:tcPr>
          <w:p w:rsidRPr="00E5029B" w:rsidR="00740866" w:rsidP="00740866" w:rsidRDefault="00131A88" w14:paraId="14FE0F10" w14:textId="4617E41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7194A251" w14:textId="132C28C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6E23DE88"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711CF0D4"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7E4FE4BB"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5A06D38A" w14:textId="77777777">
            <w:pPr>
              <w:pStyle w:val="nrpsTableheader"/>
              <w:rPr>
                <w:rFonts w:asciiTheme="minorHAnsi" w:hAnsiTheme="minorHAnsi" w:cstheme="minorHAnsi"/>
                <w:b w:val="0"/>
                <w:bCs/>
                <w:color w:val="auto"/>
                <w:sz w:val="22"/>
                <w:szCs w:val="24"/>
              </w:rPr>
            </w:pPr>
          </w:p>
        </w:tc>
      </w:tr>
      <w:tr w:rsidRPr="00E5029B" w:rsidR="00740866" w:rsidTr="009B59C9" w14:paraId="10E6C1FC" w14:textId="77777777">
        <w:trPr>
          <w:trHeight w:val="317"/>
        </w:trPr>
        <w:tc>
          <w:tcPr>
            <w:tcW w:w="622" w:type="pct"/>
          </w:tcPr>
          <w:p w:rsidR="00740866" w:rsidP="00740866" w:rsidRDefault="00740866" w14:paraId="3E8B3BBA" w14:textId="5966419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Periphyton</w:t>
            </w:r>
          </w:p>
        </w:tc>
        <w:tc>
          <w:tcPr>
            <w:tcW w:w="1246" w:type="pct"/>
          </w:tcPr>
          <w:p w:rsidRPr="00E5029B" w:rsidR="00740866" w:rsidP="00740866" w:rsidRDefault="00131A88" w14:paraId="7E7F3020" w14:textId="1D9602D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7066287E" w14:textId="2023F95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1A2C6722"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347D327C"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42067C30"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0DD71FAC" w14:textId="77777777">
            <w:pPr>
              <w:pStyle w:val="nrpsTableheader"/>
              <w:rPr>
                <w:rFonts w:asciiTheme="minorHAnsi" w:hAnsiTheme="minorHAnsi" w:cstheme="minorHAnsi"/>
                <w:b w:val="0"/>
                <w:bCs/>
                <w:color w:val="auto"/>
                <w:sz w:val="22"/>
                <w:szCs w:val="24"/>
              </w:rPr>
            </w:pPr>
          </w:p>
        </w:tc>
      </w:tr>
      <w:tr w:rsidRPr="00E5029B" w:rsidR="00740866" w:rsidTr="009B59C9" w14:paraId="6B15CB83" w14:textId="77777777">
        <w:trPr>
          <w:trHeight w:val="317"/>
        </w:trPr>
        <w:tc>
          <w:tcPr>
            <w:tcW w:w="622" w:type="pct"/>
          </w:tcPr>
          <w:p w:rsidR="00740866" w:rsidP="00740866" w:rsidRDefault="00740866" w14:paraId="1A6D4F98" w14:textId="1AA9A89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Decomposition</w:t>
            </w:r>
          </w:p>
        </w:tc>
        <w:tc>
          <w:tcPr>
            <w:tcW w:w="1246" w:type="pct"/>
          </w:tcPr>
          <w:p w:rsidRPr="00E5029B" w:rsidR="00740866" w:rsidP="00740866" w:rsidRDefault="00131A88" w14:paraId="6E932CCB" w14:textId="1EF7228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1F2A58E4" w14:textId="1F220D5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36A0E118"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54E82D62"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6B3772" w14:paraId="6A21F65F" w14:textId="4C6B00F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40866" w:rsidP="00740866" w:rsidRDefault="006B3772" w14:paraId="33F57853" w14:textId="463B011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40866" w:rsidTr="009B59C9" w14:paraId="5453B796" w14:textId="77777777">
        <w:trPr>
          <w:trHeight w:val="317"/>
        </w:trPr>
        <w:tc>
          <w:tcPr>
            <w:tcW w:w="622" w:type="pct"/>
          </w:tcPr>
          <w:p w:rsidR="00740866" w:rsidP="00740866" w:rsidRDefault="00740866" w14:paraId="7D88E26C" w14:textId="0EE0CF4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Organics</w:t>
            </w:r>
          </w:p>
        </w:tc>
        <w:tc>
          <w:tcPr>
            <w:tcW w:w="1246" w:type="pct"/>
          </w:tcPr>
          <w:p w:rsidRPr="00E5029B" w:rsidR="00740866" w:rsidP="00740866" w:rsidRDefault="00131A88" w14:paraId="0763355C" w14:textId="09F498F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Percent embeddedness (riffle cover class)</w:t>
            </w:r>
          </w:p>
        </w:tc>
        <w:tc>
          <w:tcPr>
            <w:tcW w:w="597" w:type="pct"/>
          </w:tcPr>
          <w:p w:rsidRPr="00E5029B" w:rsidR="00740866" w:rsidP="00740866" w:rsidRDefault="00ED499A" w14:paraId="0402C219" w14:textId="7865E6E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740866" w:rsidP="00740866" w:rsidRDefault="00740866" w14:paraId="78DCEAFB"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4E2F9E5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6B3772" w14:paraId="13DA2C86" w14:textId="18E8245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740866" w:rsidP="00740866" w:rsidRDefault="006B3772" w14:paraId="33EADE02" w14:textId="07D4BA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740866" w:rsidTr="009B59C9" w14:paraId="087689E5" w14:textId="77777777">
        <w:trPr>
          <w:trHeight w:val="317"/>
        </w:trPr>
        <w:tc>
          <w:tcPr>
            <w:tcW w:w="622" w:type="pct"/>
          </w:tcPr>
          <w:p w:rsidR="00740866" w:rsidP="00740866" w:rsidRDefault="00740866" w14:paraId="33266C3A" w14:textId="549A922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Notes</w:t>
            </w:r>
          </w:p>
        </w:tc>
        <w:tc>
          <w:tcPr>
            <w:tcW w:w="1246" w:type="pct"/>
          </w:tcPr>
          <w:p w:rsidRPr="00E5029B" w:rsidR="00740866" w:rsidP="00740866" w:rsidRDefault="00131A88" w14:paraId="6412AA5C" w14:textId="54D5AAF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Comments</w:t>
            </w:r>
          </w:p>
        </w:tc>
        <w:tc>
          <w:tcPr>
            <w:tcW w:w="597" w:type="pct"/>
          </w:tcPr>
          <w:p w:rsidRPr="00E5029B" w:rsidR="00740866" w:rsidP="00740866" w:rsidRDefault="00ED499A" w14:paraId="3B1E7B97" w14:textId="438C30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740866" w:rsidP="00740866" w:rsidRDefault="00740866" w14:paraId="1B78267A" w14:textId="77777777">
            <w:pPr>
              <w:pStyle w:val="nrpsTableheader"/>
              <w:rPr>
                <w:rFonts w:asciiTheme="minorHAnsi" w:hAnsiTheme="minorHAnsi" w:cstheme="minorHAnsi"/>
                <w:b w:val="0"/>
                <w:bCs/>
                <w:color w:val="auto"/>
                <w:sz w:val="22"/>
                <w:szCs w:val="24"/>
              </w:rPr>
            </w:pPr>
          </w:p>
        </w:tc>
        <w:tc>
          <w:tcPr>
            <w:tcW w:w="588" w:type="pct"/>
          </w:tcPr>
          <w:p w:rsidRPr="00E5029B" w:rsidR="00740866" w:rsidP="00740866" w:rsidRDefault="00740866" w14:paraId="6B68C8E5"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2DEFEA56" w14:textId="77777777">
            <w:pPr>
              <w:pStyle w:val="nrpsTableheader"/>
              <w:rPr>
                <w:rFonts w:asciiTheme="minorHAnsi" w:hAnsiTheme="minorHAnsi" w:cstheme="minorHAnsi"/>
                <w:b w:val="0"/>
                <w:bCs/>
                <w:color w:val="auto"/>
                <w:sz w:val="22"/>
                <w:szCs w:val="24"/>
              </w:rPr>
            </w:pPr>
          </w:p>
        </w:tc>
        <w:tc>
          <w:tcPr>
            <w:tcW w:w="589" w:type="pct"/>
          </w:tcPr>
          <w:p w:rsidRPr="00E5029B" w:rsidR="00740866" w:rsidP="00740866" w:rsidRDefault="00740866" w14:paraId="67FDA381"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2085CFF3"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48875A58" w14:textId="6F0E6FB6">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HTLN_riffle_water_quality.csv</w:t>
      </w:r>
    </w:p>
    <w:p w:rsidRPr="00E5029B" w:rsidR="00771374" w:rsidP="00771374" w:rsidRDefault="00771374" w14:paraId="0BA1BD3C" w14:textId="77777777">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(Add brief description of table contents)</w:t>
      </w:r>
    </w:p>
    <w:tbl>
      <w:tblPr>
        <w:tblStyle w:val="NPS1"/>
        <w:tblW w:w="5000" w:type="pct"/>
        <w:tblLook w:val="04A0" w:firstRow="1" w:lastRow="0" w:firstColumn="1" w:lastColumn="0" w:noHBand="0" w:noVBand="1"/>
      </w:tblPr>
      <w:tblGrid>
        <w:gridCol w:w="2067"/>
        <w:gridCol w:w="3540"/>
        <w:gridCol w:w="1672"/>
        <w:gridCol w:w="2167"/>
        <w:gridCol w:w="1646"/>
        <w:gridCol w:w="1649"/>
        <w:gridCol w:w="1649"/>
      </w:tblGrid>
      <w:tr w:rsidRPr="00E5029B" w:rsidR="00771374" w:rsidTr="009B59C9" w14:paraId="4E5DE187" w14:textId="77777777">
        <w:trPr>
          <w:cnfStyle w:val="100000000000" w:firstRow="1" w:lastRow="0" w:firstColumn="0" w:lastColumn="0" w:oddVBand="0" w:evenVBand="0" w:oddHBand="0" w:evenHBand="0" w:firstRowFirstColumn="0" w:firstRowLastColumn="0" w:lastRowFirstColumn="0" w:lastRowLastColumn="0"/>
          <w:trHeight w:val="1021"/>
        </w:trPr>
        <w:tc>
          <w:tcPr>
            <w:tcW w:w="622" w:type="pct"/>
          </w:tcPr>
          <w:p w:rsidRPr="00E5029B" w:rsidR="00771374" w:rsidP="009B59C9" w:rsidRDefault="00771374" w14:paraId="56E5636A"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1246" w:type="pct"/>
          </w:tcPr>
          <w:p w:rsidRPr="00E5029B" w:rsidR="00771374" w:rsidP="009B59C9" w:rsidRDefault="00771374" w14:paraId="3923B153"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597" w:type="pct"/>
          </w:tcPr>
          <w:p w:rsidRPr="00E5029B" w:rsidR="00771374" w:rsidP="009B59C9" w:rsidRDefault="00771374" w14:paraId="2956927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769" w:type="pct"/>
          </w:tcPr>
          <w:p w:rsidRPr="00E5029B" w:rsidR="00771374" w:rsidP="009B59C9" w:rsidRDefault="00771374" w14:paraId="793EE7B4"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88" w:type="pct"/>
          </w:tcPr>
          <w:p w:rsidRPr="00E5029B" w:rsidR="00771374" w:rsidP="009B59C9" w:rsidRDefault="00771374" w14:paraId="7D4BCEDC"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89" w:type="pct"/>
          </w:tcPr>
          <w:p w:rsidRPr="00E5029B" w:rsidR="00771374" w:rsidP="009B59C9" w:rsidRDefault="00771374" w14:paraId="604BD278"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89" w:type="pct"/>
          </w:tcPr>
          <w:p w:rsidRPr="00E5029B" w:rsidR="00771374" w:rsidP="009B59C9" w:rsidRDefault="00771374" w14:paraId="57D62BDF"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005F2F" w:rsidTr="009B59C9" w14:paraId="685046DB" w14:textId="77777777">
        <w:trPr>
          <w:trHeight w:val="303"/>
        </w:trPr>
        <w:tc>
          <w:tcPr>
            <w:tcW w:w="622" w:type="pct"/>
          </w:tcPr>
          <w:p w:rsidRPr="00E5029B" w:rsidR="00005F2F" w:rsidP="00005F2F" w:rsidRDefault="00005F2F" w14:paraId="02A1D7E1" w14:textId="61E061CB">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ParkName</w:t>
            </w:r>
            <w:proofErr w:type="spellEnd"/>
          </w:p>
        </w:tc>
        <w:tc>
          <w:tcPr>
            <w:tcW w:w="1246" w:type="pct"/>
          </w:tcPr>
          <w:p w:rsidRPr="00E5029B" w:rsidR="00005F2F" w:rsidP="00005F2F" w:rsidRDefault="00005F2F" w14:paraId="15E3926E" w14:textId="781496B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National Park name</w:t>
            </w:r>
          </w:p>
        </w:tc>
        <w:tc>
          <w:tcPr>
            <w:tcW w:w="597" w:type="pct"/>
          </w:tcPr>
          <w:p w:rsidRPr="00E5029B" w:rsidR="00005F2F" w:rsidP="00005F2F" w:rsidRDefault="00005F2F" w14:paraId="56754893" w14:textId="48E7C36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6C6E0C3C"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54D85C0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B4F205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59821A9" w14:textId="77777777">
            <w:pPr>
              <w:pStyle w:val="nrpsTableheader"/>
              <w:rPr>
                <w:rFonts w:asciiTheme="minorHAnsi" w:hAnsiTheme="minorHAnsi" w:cstheme="minorHAnsi"/>
                <w:b w:val="0"/>
                <w:bCs/>
                <w:color w:val="auto"/>
                <w:sz w:val="22"/>
                <w:szCs w:val="24"/>
              </w:rPr>
            </w:pPr>
          </w:p>
        </w:tc>
      </w:tr>
      <w:tr w:rsidRPr="00E5029B" w:rsidR="00005F2F" w:rsidTr="009B59C9" w14:paraId="39819226" w14:textId="77777777">
        <w:trPr>
          <w:trHeight w:val="303"/>
        </w:trPr>
        <w:tc>
          <w:tcPr>
            <w:tcW w:w="622" w:type="pct"/>
          </w:tcPr>
          <w:p w:rsidRPr="00E5029B" w:rsidR="00005F2F" w:rsidP="00005F2F" w:rsidRDefault="00005F2F" w14:paraId="6ABB2024" w14:textId="7E3F174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ParkCode</w:t>
            </w:r>
            <w:proofErr w:type="spellEnd"/>
          </w:p>
        </w:tc>
        <w:tc>
          <w:tcPr>
            <w:tcW w:w="1246" w:type="pct"/>
          </w:tcPr>
          <w:p w:rsidRPr="00E5029B" w:rsidR="00005F2F" w:rsidP="00005F2F" w:rsidRDefault="00005F2F" w14:paraId="27CCE417" w14:textId="556E1EF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Park 4 letter designation</w:t>
            </w:r>
          </w:p>
        </w:tc>
        <w:tc>
          <w:tcPr>
            <w:tcW w:w="597" w:type="pct"/>
          </w:tcPr>
          <w:p w:rsidRPr="00E5029B" w:rsidR="00005F2F" w:rsidP="00005F2F" w:rsidRDefault="00005F2F" w14:paraId="7A57061E" w14:textId="7CA5FD7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77929CD7"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4E97CC5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3086A5D5"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3894A4C3" w14:textId="77777777">
            <w:pPr>
              <w:pStyle w:val="nrpsTableheader"/>
              <w:rPr>
                <w:rFonts w:asciiTheme="minorHAnsi" w:hAnsiTheme="minorHAnsi" w:cstheme="minorHAnsi"/>
                <w:b w:val="0"/>
                <w:bCs/>
                <w:color w:val="auto"/>
                <w:sz w:val="22"/>
                <w:szCs w:val="24"/>
              </w:rPr>
            </w:pPr>
          </w:p>
        </w:tc>
      </w:tr>
      <w:tr w:rsidRPr="00E5029B" w:rsidR="00005F2F" w:rsidTr="009B59C9" w14:paraId="7B8921FC" w14:textId="77777777">
        <w:trPr>
          <w:trHeight w:val="303"/>
        </w:trPr>
        <w:tc>
          <w:tcPr>
            <w:tcW w:w="622" w:type="pct"/>
          </w:tcPr>
          <w:p w:rsidRPr="00E5029B" w:rsidR="00005F2F" w:rsidP="00005F2F" w:rsidRDefault="00005F2F" w14:paraId="3AD09652" w14:textId="06F95FA7">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LocationID</w:t>
            </w:r>
            <w:proofErr w:type="spellEnd"/>
          </w:p>
        </w:tc>
        <w:tc>
          <w:tcPr>
            <w:tcW w:w="1246" w:type="pct"/>
          </w:tcPr>
          <w:p w:rsidRPr="00E5029B" w:rsidR="00005F2F" w:rsidP="00005F2F" w:rsidRDefault="00005F2F" w14:paraId="6F238B72" w14:textId="27D73DB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HTLN_location_details</w:t>
            </w:r>
            <w:proofErr w:type="spellEnd"/>
          </w:p>
        </w:tc>
        <w:tc>
          <w:tcPr>
            <w:tcW w:w="597" w:type="pct"/>
          </w:tcPr>
          <w:p w:rsidRPr="00E5029B" w:rsidR="00005F2F" w:rsidP="00005F2F" w:rsidRDefault="00005F2F" w14:paraId="41A99571" w14:textId="0768851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21D6E1CD"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4BA12F77"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1A6D8B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8D41727" w14:textId="77777777">
            <w:pPr>
              <w:pStyle w:val="nrpsTableheader"/>
              <w:rPr>
                <w:rFonts w:asciiTheme="minorHAnsi" w:hAnsiTheme="minorHAnsi" w:cstheme="minorHAnsi"/>
                <w:b w:val="0"/>
                <w:bCs/>
                <w:color w:val="auto"/>
                <w:sz w:val="22"/>
                <w:szCs w:val="24"/>
              </w:rPr>
            </w:pPr>
          </w:p>
        </w:tc>
      </w:tr>
      <w:tr w:rsidRPr="00E5029B" w:rsidR="00005F2F" w:rsidTr="009B59C9" w14:paraId="578669D1" w14:textId="77777777">
        <w:trPr>
          <w:trHeight w:val="310"/>
        </w:trPr>
        <w:tc>
          <w:tcPr>
            <w:tcW w:w="622" w:type="pct"/>
          </w:tcPr>
          <w:p w:rsidRPr="00E5029B" w:rsidR="00005F2F" w:rsidP="00005F2F" w:rsidRDefault="00005F2F" w14:paraId="56E9BECD" w14:textId="4FC62F0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PeriodID</w:t>
            </w:r>
            <w:proofErr w:type="spellEnd"/>
          </w:p>
        </w:tc>
        <w:tc>
          <w:tcPr>
            <w:tcW w:w="1246" w:type="pct"/>
          </w:tcPr>
          <w:p w:rsidRPr="00E5029B" w:rsidR="00005F2F" w:rsidP="00005F2F" w:rsidRDefault="00005F2F" w14:paraId="60499ADC" w14:textId="0107D6F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Sampling season code</w:t>
            </w:r>
          </w:p>
        </w:tc>
        <w:tc>
          <w:tcPr>
            <w:tcW w:w="597" w:type="pct"/>
          </w:tcPr>
          <w:p w:rsidRPr="00E5029B" w:rsidR="00005F2F" w:rsidP="00005F2F" w:rsidRDefault="00005F2F" w14:paraId="02C6C257" w14:textId="24CDD7D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1E1A43F9"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70AE5C0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C0E898F"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4C01230" w14:textId="77777777">
            <w:pPr>
              <w:pStyle w:val="nrpsTableheader"/>
              <w:rPr>
                <w:rFonts w:asciiTheme="minorHAnsi" w:hAnsiTheme="minorHAnsi" w:cstheme="minorHAnsi"/>
                <w:b w:val="0"/>
                <w:bCs/>
                <w:color w:val="auto"/>
                <w:sz w:val="22"/>
                <w:szCs w:val="24"/>
              </w:rPr>
            </w:pPr>
          </w:p>
        </w:tc>
      </w:tr>
      <w:tr w:rsidRPr="00E5029B" w:rsidR="00005F2F" w:rsidTr="009B59C9" w14:paraId="53D8EB56" w14:textId="77777777">
        <w:trPr>
          <w:trHeight w:val="317"/>
        </w:trPr>
        <w:tc>
          <w:tcPr>
            <w:tcW w:w="622" w:type="pct"/>
          </w:tcPr>
          <w:p w:rsidRPr="00E5029B" w:rsidR="00005F2F" w:rsidP="00005F2F" w:rsidRDefault="00005F2F" w14:paraId="5A966179" w14:textId="07DED384">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EventID</w:t>
            </w:r>
            <w:proofErr w:type="spellEnd"/>
          </w:p>
        </w:tc>
        <w:tc>
          <w:tcPr>
            <w:tcW w:w="1246" w:type="pct"/>
          </w:tcPr>
          <w:p w:rsidRPr="00E5029B" w:rsidR="00005F2F" w:rsidP="00005F2F" w:rsidRDefault="00005F2F" w14:paraId="56264409" w14:textId="0A651D9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Foreign key to </w:t>
            </w:r>
            <w:proofErr w:type="spellStart"/>
            <w:r>
              <w:rPr>
                <w:rFonts w:asciiTheme="minorHAnsi" w:hAnsiTheme="minorHAnsi" w:cstheme="minorHAnsi"/>
                <w:b w:val="0"/>
                <w:bCs/>
                <w:color w:val="auto"/>
                <w:sz w:val="22"/>
                <w:szCs w:val="24"/>
              </w:rPr>
              <w:t>HTLN_periods_events</w:t>
            </w:r>
            <w:proofErr w:type="spellEnd"/>
          </w:p>
        </w:tc>
        <w:tc>
          <w:tcPr>
            <w:tcW w:w="597" w:type="pct"/>
          </w:tcPr>
          <w:p w:rsidRPr="00E5029B" w:rsidR="00005F2F" w:rsidP="00005F2F" w:rsidRDefault="00005F2F" w14:paraId="150CE863" w14:textId="642D3FF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2B3BCCA6"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3026B600"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5820F298"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3078DD6" w14:textId="77777777">
            <w:pPr>
              <w:pStyle w:val="nrpsTableheader"/>
              <w:rPr>
                <w:rFonts w:asciiTheme="minorHAnsi" w:hAnsiTheme="minorHAnsi" w:cstheme="minorHAnsi"/>
                <w:b w:val="0"/>
                <w:bCs/>
                <w:color w:val="auto"/>
                <w:sz w:val="22"/>
                <w:szCs w:val="24"/>
              </w:rPr>
            </w:pPr>
          </w:p>
        </w:tc>
      </w:tr>
      <w:tr w:rsidRPr="00E5029B" w:rsidR="00005F2F" w:rsidTr="009B59C9" w14:paraId="0E82C06B" w14:textId="77777777">
        <w:trPr>
          <w:trHeight w:val="317"/>
        </w:trPr>
        <w:tc>
          <w:tcPr>
            <w:tcW w:w="622" w:type="pct"/>
          </w:tcPr>
          <w:p w:rsidRPr="00E5029B" w:rsidR="00005F2F" w:rsidP="00005F2F" w:rsidRDefault="00005F2F" w14:paraId="43C91C9C" w14:textId="6EA64496">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RiffleNo</w:t>
            </w:r>
            <w:proofErr w:type="spellEnd"/>
          </w:p>
        </w:tc>
        <w:tc>
          <w:tcPr>
            <w:tcW w:w="1246" w:type="pct"/>
          </w:tcPr>
          <w:p w:rsidRPr="00E5029B" w:rsidR="00005F2F" w:rsidP="00005F2F" w:rsidRDefault="00141035" w14:paraId="155B5967" w14:textId="1B4228D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sample number</w:t>
            </w:r>
          </w:p>
        </w:tc>
        <w:tc>
          <w:tcPr>
            <w:tcW w:w="597" w:type="pct"/>
          </w:tcPr>
          <w:p w:rsidRPr="00E5029B" w:rsidR="00005F2F" w:rsidP="00005F2F" w:rsidRDefault="00141035" w14:paraId="6C8177E4" w14:textId="0F6534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3DE15DDD"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09DAC0D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28243AD1"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0F12770" w14:textId="77777777">
            <w:pPr>
              <w:pStyle w:val="nrpsTableheader"/>
              <w:rPr>
                <w:rFonts w:asciiTheme="minorHAnsi" w:hAnsiTheme="minorHAnsi" w:cstheme="minorHAnsi"/>
                <w:b w:val="0"/>
                <w:bCs/>
                <w:color w:val="auto"/>
                <w:sz w:val="22"/>
                <w:szCs w:val="24"/>
              </w:rPr>
            </w:pPr>
          </w:p>
        </w:tc>
      </w:tr>
      <w:tr w:rsidRPr="00E5029B" w:rsidR="00005F2F" w:rsidTr="009B59C9" w14:paraId="1125D7B6" w14:textId="77777777">
        <w:trPr>
          <w:trHeight w:val="317"/>
        </w:trPr>
        <w:tc>
          <w:tcPr>
            <w:tcW w:w="622" w:type="pct"/>
          </w:tcPr>
          <w:p w:rsidRPr="00E5029B" w:rsidR="00005F2F" w:rsidP="00005F2F" w:rsidRDefault="00005F2F" w14:paraId="491C7C59" w14:textId="3A9ACE00">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RiffleLength</w:t>
            </w:r>
            <w:proofErr w:type="spellEnd"/>
          </w:p>
        </w:tc>
        <w:tc>
          <w:tcPr>
            <w:tcW w:w="1246" w:type="pct"/>
          </w:tcPr>
          <w:p w:rsidRPr="00E5029B" w:rsidR="00005F2F" w:rsidP="00005F2F" w:rsidRDefault="00141035" w14:paraId="64DB3400" w14:textId="06B475B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Riffle length</w:t>
            </w:r>
          </w:p>
        </w:tc>
        <w:tc>
          <w:tcPr>
            <w:tcW w:w="597" w:type="pct"/>
          </w:tcPr>
          <w:p w:rsidRPr="00E5029B" w:rsidR="00005F2F" w:rsidP="00005F2F" w:rsidRDefault="00141035" w14:paraId="4866E3C1" w14:textId="73A7F0E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2E3C3157" w14:textId="5E3F3CC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meters</w:t>
            </w:r>
          </w:p>
        </w:tc>
        <w:tc>
          <w:tcPr>
            <w:tcW w:w="588" w:type="pct"/>
          </w:tcPr>
          <w:p w:rsidRPr="00E5029B" w:rsidR="00005F2F" w:rsidP="00005F2F" w:rsidRDefault="00005F2F" w14:paraId="563DA25B"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58A6F67"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AE07CEF" w14:textId="77777777">
            <w:pPr>
              <w:pStyle w:val="nrpsTableheader"/>
              <w:rPr>
                <w:rFonts w:asciiTheme="minorHAnsi" w:hAnsiTheme="minorHAnsi" w:cstheme="minorHAnsi"/>
                <w:b w:val="0"/>
                <w:bCs/>
                <w:color w:val="auto"/>
                <w:sz w:val="22"/>
                <w:szCs w:val="24"/>
              </w:rPr>
            </w:pPr>
          </w:p>
        </w:tc>
      </w:tr>
      <w:tr w:rsidRPr="00E5029B" w:rsidR="00005F2F" w:rsidTr="009B59C9" w14:paraId="28D077FF" w14:textId="77777777">
        <w:trPr>
          <w:trHeight w:val="317"/>
        </w:trPr>
        <w:tc>
          <w:tcPr>
            <w:tcW w:w="622" w:type="pct"/>
          </w:tcPr>
          <w:p w:rsidRPr="00E5029B" w:rsidR="00005F2F" w:rsidP="00005F2F" w:rsidRDefault="00005F2F" w14:paraId="73D11065" w14:textId="1849A36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Temperature</w:t>
            </w:r>
          </w:p>
        </w:tc>
        <w:tc>
          <w:tcPr>
            <w:tcW w:w="1246" w:type="pct"/>
          </w:tcPr>
          <w:p w:rsidRPr="00E5029B" w:rsidR="00005F2F" w:rsidP="00005F2F" w:rsidRDefault="00141035" w14:paraId="366EE422" w14:textId="4151CED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Water temperature</w:t>
            </w:r>
          </w:p>
        </w:tc>
        <w:tc>
          <w:tcPr>
            <w:tcW w:w="597" w:type="pct"/>
          </w:tcPr>
          <w:p w:rsidRPr="00E5029B" w:rsidR="00005F2F" w:rsidP="00005F2F" w:rsidRDefault="00141035" w14:paraId="5732C67D" w14:textId="63A7722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51F596F4" w14:textId="596D682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celcius</w:t>
            </w:r>
            <w:proofErr w:type="spellEnd"/>
          </w:p>
        </w:tc>
        <w:tc>
          <w:tcPr>
            <w:tcW w:w="588" w:type="pct"/>
          </w:tcPr>
          <w:p w:rsidRPr="00E5029B" w:rsidR="00005F2F" w:rsidP="00005F2F" w:rsidRDefault="00005F2F" w14:paraId="55ACFDE8"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895A35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FA9312D" w14:textId="77777777">
            <w:pPr>
              <w:pStyle w:val="nrpsTableheader"/>
              <w:rPr>
                <w:rFonts w:asciiTheme="minorHAnsi" w:hAnsiTheme="minorHAnsi" w:cstheme="minorHAnsi"/>
                <w:b w:val="0"/>
                <w:bCs/>
                <w:color w:val="auto"/>
                <w:sz w:val="22"/>
                <w:szCs w:val="24"/>
              </w:rPr>
            </w:pPr>
          </w:p>
        </w:tc>
      </w:tr>
      <w:tr w:rsidRPr="00E5029B" w:rsidR="00005F2F" w:rsidTr="009B59C9" w14:paraId="4F4036F1" w14:textId="77777777">
        <w:trPr>
          <w:trHeight w:val="317"/>
        </w:trPr>
        <w:tc>
          <w:tcPr>
            <w:tcW w:w="622" w:type="pct"/>
          </w:tcPr>
          <w:p w:rsidRPr="00E5029B" w:rsidR="00005F2F" w:rsidP="00005F2F" w:rsidRDefault="00005F2F" w14:paraId="609833A6" w14:textId="1B1F0C33">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SpecificConductance</w:t>
            </w:r>
            <w:proofErr w:type="spellEnd"/>
          </w:p>
        </w:tc>
        <w:tc>
          <w:tcPr>
            <w:tcW w:w="1246" w:type="pct"/>
          </w:tcPr>
          <w:p w:rsidRPr="00E5029B" w:rsidR="00005F2F" w:rsidP="00005F2F" w:rsidRDefault="00141035" w14:paraId="4A02421E" w14:textId="2247B21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Temperature</w:t>
            </w:r>
            <w:r w:rsidRPr="00141035">
              <w:rPr>
                <w:rFonts w:asciiTheme="minorHAnsi" w:hAnsiTheme="minorHAnsi" w:cstheme="minorHAnsi"/>
                <w:b w:val="0"/>
                <w:bCs/>
                <w:color w:val="auto"/>
                <w:sz w:val="22"/>
                <w:szCs w:val="24"/>
              </w:rPr>
              <w:t xml:space="preserve"> compensated specific conductivity at 25ºC</w:t>
            </w:r>
          </w:p>
        </w:tc>
        <w:tc>
          <w:tcPr>
            <w:tcW w:w="597" w:type="pct"/>
          </w:tcPr>
          <w:p w:rsidRPr="00E5029B" w:rsidR="00005F2F" w:rsidP="00005F2F" w:rsidRDefault="00141035" w14:paraId="53AF586E" w14:textId="21B908C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08E06482"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237C7BF6"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9AC50B3"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2A0D60A" w14:textId="77777777">
            <w:pPr>
              <w:pStyle w:val="nrpsTableheader"/>
              <w:rPr>
                <w:rFonts w:asciiTheme="minorHAnsi" w:hAnsiTheme="minorHAnsi" w:cstheme="minorHAnsi"/>
                <w:b w:val="0"/>
                <w:bCs/>
                <w:color w:val="auto"/>
                <w:sz w:val="22"/>
                <w:szCs w:val="24"/>
              </w:rPr>
            </w:pPr>
          </w:p>
        </w:tc>
      </w:tr>
      <w:tr w:rsidRPr="00E5029B" w:rsidR="00005F2F" w:rsidTr="009B59C9" w14:paraId="567A4840" w14:textId="77777777">
        <w:trPr>
          <w:trHeight w:val="317"/>
        </w:trPr>
        <w:tc>
          <w:tcPr>
            <w:tcW w:w="622" w:type="pct"/>
          </w:tcPr>
          <w:p w:rsidRPr="00E5029B" w:rsidR="00005F2F" w:rsidP="00005F2F" w:rsidRDefault="00005F2F" w14:paraId="09BD0F08" w14:textId="24C858F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1246" w:type="pct"/>
          </w:tcPr>
          <w:p w:rsidRPr="00E5029B" w:rsidR="00005F2F" w:rsidP="00005F2F" w:rsidRDefault="00141035" w14:paraId="34F64C7F" w14:textId="69C312D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w:t>
            </w:r>
          </w:p>
        </w:tc>
        <w:tc>
          <w:tcPr>
            <w:tcW w:w="597" w:type="pct"/>
          </w:tcPr>
          <w:p w:rsidRPr="00E5029B" w:rsidR="00005F2F" w:rsidP="00005F2F" w:rsidRDefault="00141035" w14:paraId="67E16C84" w14:textId="5A7DCB33">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005F2F" w14:paraId="4E0CEFA0"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6151A7A3"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1499023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CF7B8D3" w14:textId="77777777">
            <w:pPr>
              <w:pStyle w:val="nrpsTableheader"/>
              <w:rPr>
                <w:rFonts w:asciiTheme="minorHAnsi" w:hAnsiTheme="minorHAnsi" w:cstheme="minorHAnsi"/>
                <w:b w:val="0"/>
                <w:bCs/>
                <w:color w:val="auto"/>
                <w:sz w:val="22"/>
                <w:szCs w:val="24"/>
              </w:rPr>
            </w:pPr>
          </w:p>
        </w:tc>
      </w:tr>
      <w:tr w:rsidRPr="00E5029B" w:rsidR="00005F2F" w:rsidTr="009B59C9" w14:paraId="20C0AE94" w14:textId="77777777">
        <w:trPr>
          <w:trHeight w:val="317"/>
        </w:trPr>
        <w:tc>
          <w:tcPr>
            <w:tcW w:w="622" w:type="pct"/>
          </w:tcPr>
          <w:p w:rsidRPr="00E5029B" w:rsidR="00005F2F" w:rsidP="00005F2F" w:rsidRDefault="00005F2F" w14:paraId="4AC4F5E8" w14:textId="771C6E91">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DO</w:t>
            </w:r>
          </w:p>
        </w:tc>
        <w:tc>
          <w:tcPr>
            <w:tcW w:w="1246" w:type="pct"/>
          </w:tcPr>
          <w:p w:rsidRPr="00E5029B" w:rsidR="00005F2F" w:rsidP="00005F2F" w:rsidRDefault="00141035" w14:paraId="011A95E9" w14:textId="02DBAF2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Dissolved oxygen</w:t>
            </w:r>
          </w:p>
        </w:tc>
        <w:tc>
          <w:tcPr>
            <w:tcW w:w="597" w:type="pct"/>
          </w:tcPr>
          <w:p w:rsidRPr="00E5029B" w:rsidR="00005F2F" w:rsidP="00005F2F" w:rsidRDefault="00141035" w14:paraId="73F5A9D6" w14:textId="65274E3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32817EAA" w14:textId="5B31872B">
            <w:pPr>
              <w:pStyle w:val="nrpsTableheader"/>
              <w:rPr>
                <w:rFonts w:asciiTheme="minorHAnsi" w:hAnsiTheme="minorHAnsi" w:cstheme="minorHAnsi"/>
                <w:b w:val="0"/>
                <w:bCs/>
                <w:color w:val="auto"/>
                <w:sz w:val="22"/>
                <w:szCs w:val="24"/>
              </w:rPr>
            </w:pPr>
            <w:r w:rsidRPr="00141035">
              <w:rPr>
                <w:rFonts w:asciiTheme="minorHAnsi" w:hAnsiTheme="minorHAnsi" w:cstheme="minorHAnsi"/>
                <w:b w:val="0"/>
                <w:bCs/>
                <w:color w:val="auto"/>
                <w:sz w:val="22"/>
                <w:szCs w:val="24"/>
              </w:rPr>
              <w:t>milligrams per liter</w:t>
            </w:r>
          </w:p>
        </w:tc>
        <w:tc>
          <w:tcPr>
            <w:tcW w:w="588" w:type="pct"/>
          </w:tcPr>
          <w:p w:rsidRPr="00E5029B" w:rsidR="00005F2F" w:rsidP="00005F2F" w:rsidRDefault="00005F2F" w14:paraId="2CE511CE"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6AE8E1B4"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03279661" w14:textId="77777777">
            <w:pPr>
              <w:pStyle w:val="nrpsTableheader"/>
              <w:rPr>
                <w:rFonts w:asciiTheme="minorHAnsi" w:hAnsiTheme="minorHAnsi" w:cstheme="minorHAnsi"/>
                <w:b w:val="0"/>
                <w:bCs/>
                <w:color w:val="auto"/>
                <w:sz w:val="22"/>
                <w:szCs w:val="24"/>
              </w:rPr>
            </w:pPr>
          </w:p>
        </w:tc>
      </w:tr>
      <w:tr w:rsidRPr="00E5029B" w:rsidR="00005F2F" w:rsidTr="009B59C9" w14:paraId="10C2A892" w14:textId="77777777">
        <w:trPr>
          <w:trHeight w:val="317"/>
        </w:trPr>
        <w:tc>
          <w:tcPr>
            <w:tcW w:w="622" w:type="pct"/>
          </w:tcPr>
          <w:p w:rsidRPr="00E5029B" w:rsidR="00005F2F" w:rsidP="00005F2F" w:rsidRDefault="00005F2F" w14:paraId="706FC541" w14:textId="5E2B3A9D">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Turbity</w:t>
            </w:r>
            <w:proofErr w:type="spellEnd"/>
          </w:p>
        </w:tc>
        <w:tc>
          <w:tcPr>
            <w:tcW w:w="1246" w:type="pct"/>
          </w:tcPr>
          <w:p w:rsidRPr="00E5029B" w:rsidR="00005F2F" w:rsidP="00005F2F" w:rsidRDefault="00141035" w14:paraId="0AEF3CD6" w14:textId="29C5A095">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Turbity</w:t>
            </w:r>
            <w:proofErr w:type="spellEnd"/>
          </w:p>
        </w:tc>
        <w:tc>
          <w:tcPr>
            <w:tcW w:w="597" w:type="pct"/>
          </w:tcPr>
          <w:p w:rsidRPr="00E5029B" w:rsidR="00005F2F" w:rsidP="00005F2F" w:rsidRDefault="00141035" w14:paraId="16FD98B7" w14:textId="34056E2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769" w:type="pct"/>
          </w:tcPr>
          <w:p w:rsidRPr="00E5029B" w:rsidR="00005F2F" w:rsidP="00005F2F" w:rsidRDefault="00141035" w14:paraId="19D85616" w14:textId="67CDED54">
            <w:pPr>
              <w:pStyle w:val="nrpsTableheader"/>
              <w:rPr>
                <w:rFonts w:asciiTheme="minorHAnsi" w:hAnsiTheme="minorHAnsi" w:cstheme="minorHAnsi"/>
                <w:b w:val="0"/>
                <w:bCs/>
                <w:color w:val="auto"/>
                <w:sz w:val="22"/>
                <w:szCs w:val="24"/>
              </w:rPr>
            </w:pPr>
            <w:r w:rsidRPr="00141035">
              <w:rPr>
                <w:rFonts w:asciiTheme="minorHAnsi" w:hAnsiTheme="minorHAnsi" w:cstheme="minorHAnsi"/>
                <w:b w:val="0"/>
                <w:bCs/>
                <w:color w:val="auto"/>
                <w:sz w:val="22"/>
                <w:szCs w:val="24"/>
              </w:rPr>
              <w:t>nephelometric turbidity units</w:t>
            </w:r>
          </w:p>
        </w:tc>
        <w:tc>
          <w:tcPr>
            <w:tcW w:w="588" w:type="pct"/>
          </w:tcPr>
          <w:p w:rsidRPr="00E5029B" w:rsidR="00005F2F" w:rsidP="00005F2F" w:rsidRDefault="00005F2F" w14:paraId="1B6B46E9"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141035" w14:paraId="7D8C25F8" w14:textId="0362A03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89" w:type="pct"/>
          </w:tcPr>
          <w:p w:rsidRPr="00E5029B" w:rsidR="00005F2F" w:rsidP="00005F2F" w:rsidRDefault="00141035" w14:paraId="04998652" w14:textId="08ABB46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 value</w:t>
            </w:r>
          </w:p>
        </w:tc>
      </w:tr>
      <w:tr w:rsidRPr="00E5029B" w:rsidR="00005F2F" w:rsidTr="009B59C9" w14:paraId="21A0AB1A" w14:textId="77777777">
        <w:trPr>
          <w:trHeight w:val="317"/>
        </w:trPr>
        <w:tc>
          <w:tcPr>
            <w:tcW w:w="622" w:type="pct"/>
          </w:tcPr>
          <w:p w:rsidRPr="00E5029B" w:rsidR="00005F2F" w:rsidP="00005F2F" w:rsidRDefault="00005F2F" w14:paraId="2725A6A7" w14:textId="68FD4D7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Note</w:t>
            </w:r>
          </w:p>
        </w:tc>
        <w:tc>
          <w:tcPr>
            <w:tcW w:w="1246" w:type="pct"/>
          </w:tcPr>
          <w:p w:rsidRPr="00E5029B" w:rsidR="00005F2F" w:rsidP="00005F2F" w:rsidRDefault="00141035" w14:paraId="6A7722F7" w14:textId="6C179AE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Comment</w:t>
            </w:r>
          </w:p>
        </w:tc>
        <w:tc>
          <w:tcPr>
            <w:tcW w:w="597" w:type="pct"/>
          </w:tcPr>
          <w:p w:rsidRPr="00E5029B" w:rsidR="00005F2F" w:rsidP="00005F2F" w:rsidRDefault="00141035" w14:paraId="778556D0" w14:textId="68F37F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769" w:type="pct"/>
          </w:tcPr>
          <w:p w:rsidRPr="00E5029B" w:rsidR="00005F2F" w:rsidP="00005F2F" w:rsidRDefault="00005F2F" w14:paraId="516057C8" w14:textId="77777777">
            <w:pPr>
              <w:pStyle w:val="nrpsTableheader"/>
              <w:rPr>
                <w:rFonts w:asciiTheme="minorHAnsi" w:hAnsiTheme="minorHAnsi" w:cstheme="minorHAnsi"/>
                <w:b w:val="0"/>
                <w:bCs/>
                <w:color w:val="auto"/>
                <w:sz w:val="22"/>
                <w:szCs w:val="24"/>
              </w:rPr>
            </w:pPr>
          </w:p>
        </w:tc>
        <w:tc>
          <w:tcPr>
            <w:tcW w:w="588" w:type="pct"/>
          </w:tcPr>
          <w:p w:rsidRPr="00E5029B" w:rsidR="00005F2F" w:rsidP="00005F2F" w:rsidRDefault="00005F2F" w14:paraId="781474FC"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43D8E5E0" w14:textId="77777777">
            <w:pPr>
              <w:pStyle w:val="nrpsTableheader"/>
              <w:rPr>
                <w:rFonts w:asciiTheme="minorHAnsi" w:hAnsiTheme="minorHAnsi" w:cstheme="minorHAnsi"/>
                <w:b w:val="0"/>
                <w:bCs/>
                <w:color w:val="auto"/>
                <w:sz w:val="22"/>
                <w:szCs w:val="24"/>
              </w:rPr>
            </w:pPr>
          </w:p>
        </w:tc>
        <w:tc>
          <w:tcPr>
            <w:tcW w:w="589" w:type="pct"/>
          </w:tcPr>
          <w:p w:rsidRPr="00E5029B" w:rsidR="00005F2F" w:rsidP="00005F2F" w:rsidRDefault="00005F2F" w14:paraId="72F7A5CD" w14:textId="77777777">
            <w:pPr>
              <w:pStyle w:val="nrpsTableheader"/>
              <w:rPr>
                <w:rFonts w:asciiTheme="minorHAnsi" w:hAnsiTheme="minorHAnsi" w:cstheme="minorHAnsi"/>
                <w:b w:val="0"/>
                <w:bCs/>
                <w:color w:val="auto"/>
                <w:sz w:val="22"/>
                <w:szCs w:val="24"/>
              </w:rPr>
            </w:pPr>
          </w:p>
        </w:tc>
      </w:tr>
    </w:tbl>
    <w:p w:rsidRPr="00E5029B" w:rsidR="00771374" w:rsidP="00771374" w:rsidRDefault="00771374" w14:paraId="6D88984F" w14:textId="77777777">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Pr="00E5029B" w:rsidR="00771374" w:rsidP="00771374" w:rsidRDefault="00771374" w14:paraId="2C4809F5" w14:textId="59437E3F">
      <w:pPr>
        <w:pStyle w:val="nrpsNormal"/>
        <w:rPr>
          <w:rFonts w:asciiTheme="minorHAnsi" w:hAnsiTheme="minorHAnsi" w:cstheme="minorHAnsi"/>
        </w:rPr>
      </w:pPr>
      <w:r w:rsidRPr="00E5029B">
        <w:rPr>
          <w:rFonts w:asciiTheme="minorHAnsi" w:hAnsiTheme="minorHAnsi" w:cstheme="minorHAnsi"/>
          <w:b/>
          <w:bCs/>
        </w:rPr>
        <w:t>Table name:</w:t>
      </w:r>
      <w:r w:rsidRPr="00E5029B">
        <w:rPr>
          <w:rFonts w:asciiTheme="minorHAnsi" w:hAnsiTheme="minorHAnsi" w:cstheme="minorHAnsi"/>
        </w:rPr>
        <w:t xml:space="preserve"> </w:t>
      </w:r>
      <w:r w:rsidR="00A216BC">
        <w:rPr>
          <w:rFonts w:asciiTheme="minorHAnsi" w:hAnsiTheme="minorHAnsi" w:cstheme="minorHAnsi"/>
        </w:rPr>
        <w:t>HTLN_taxa_info.csv</w:t>
      </w:r>
    </w:p>
    <w:p w:rsidRPr="00E5029B" w:rsidR="00771374" w:rsidP="00771374" w:rsidRDefault="00771374" w14:paraId="62B2CE33" w14:textId="46A4FDFE">
      <w:pPr>
        <w:pStyle w:val="nrpsNormal"/>
        <w:rPr>
          <w:rFonts w:asciiTheme="minorHAnsi" w:hAnsiTheme="minorHAnsi" w:cstheme="minorHAnsi"/>
        </w:rPr>
      </w:pPr>
      <w:r w:rsidRPr="00E5029B">
        <w:rPr>
          <w:rFonts w:asciiTheme="minorHAnsi" w:hAnsiTheme="minorHAnsi" w:cstheme="minorHAnsi"/>
          <w:b/>
          <w:bCs/>
          <w:lang w:val="fr-FR"/>
        </w:rPr>
        <w:t xml:space="preserve">Table </w:t>
      </w:r>
      <w:proofErr w:type="gramStart"/>
      <w:r w:rsidRPr="00E5029B">
        <w:rPr>
          <w:rFonts w:asciiTheme="minorHAnsi" w:hAnsiTheme="minorHAnsi" w:cstheme="minorHAnsi"/>
          <w:b/>
          <w:bCs/>
          <w:lang w:val="fr-FR"/>
        </w:rPr>
        <w:t>description:</w:t>
      </w:r>
      <w:proofErr w:type="gramEnd"/>
      <w:r w:rsidRPr="00E5029B">
        <w:rPr>
          <w:rFonts w:asciiTheme="minorHAnsi" w:hAnsiTheme="minorHAnsi" w:cstheme="minorHAnsi"/>
        </w:rPr>
        <w:t xml:space="preserve"> </w:t>
      </w:r>
      <w:r w:rsidR="00B4049F">
        <w:rPr>
          <w:rFonts w:asciiTheme="minorHAnsi" w:hAnsiTheme="minorHAnsi" w:cstheme="minorHAnsi"/>
        </w:rPr>
        <w:t>Aquatic invertebrate taxonomic information</w:t>
      </w:r>
    </w:p>
    <w:tbl>
      <w:tblPr>
        <w:tblStyle w:val="NPS1"/>
        <w:tblW w:w="5000" w:type="pct"/>
        <w:tblLook w:val="04A0" w:firstRow="1" w:lastRow="0" w:firstColumn="1" w:lastColumn="0" w:noHBand="0" w:noVBand="1"/>
      </w:tblPr>
      <w:tblGrid>
        <w:gridCol w:w="3928"/>
        <w:gridCol w:w="2549"/>
        <w:gridCol w:w="2276"/>
        <w:gridCol w:w="1090"/>
        <w:gridCol w:w="1513"/>
        <w:gridCol w:w="1517"/>
        <w:gridCol w:w="1517"/>
      </w:tblGrid>
      <w:tr w:rsidRPr="00E5029B" w:rsidR="001972A5" w:rsidTr="001972A5" w14:paraId="609D29EB" w14:textId="77777777">
        <w:trPr>
          <w:cnfStyle w:val="100000000000" w:firstRow="1" w:lastRow="0" w:firstColumn="0" w:lastColumn="0" w:oddVBand="0" w:evenVBand="0" w:oddHBand="0" w:evenHBand="0" w:firstRowFirstColumn="0" w:firstRowLastColumn="0" w:lastRowFirstColumn="0" w:lastRowLastColumn="0"/>
          <w:trHeight w:val="1021"/>
        </w:trPr>
        <w:tc>
          <w:tcPr>
            <w:tcW w:w="1403" w:type="pct"/>
          </w:tcPr>
          <w:p w:rsidRPr="00E5029B" w:rsidR="00771374" w:rsidP="009B59C9" w:rsidRDefault="00771374" w14:paraId="009D5E5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Column name</w:t>
            </w:r>
          </w:p>
        </w:tc>
        <w:tc>
          <w:tcPr>
            <w:tcW w:w="924" w:type="pct"/>
          </w:tcPr>
          <w:p w:rsidRPr="00E5029B" w:rsidR="00771374" w:rsidP="009B59C9" w:rsidRDefault="00771374" w14:paraId="3038BA9F"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Description</w:t>
            </w:r>
          </w:p>
        </w:tc>
        <w:tc>
          <w:tcPr>
            <w:tcW w:w="829" w:type="pct"/>
          </w:tcPr>
          <w:p w:rsidRPr="00E5029B" w:rsidR="00771374" w:rsidP="009B59C9" w:rsidRDefault="00771374" w14:paraId="0B5C3424"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Class</w:t>
            </w:r>
          </w:p>
        </w:tc>
        <w:tc>
          <w:tcPr>
            <w:tcW w:w="149" w:type="pct"/>
          </w:tcPr>
          <w:p w:rsidRPr="00E5029B" w:rsidR="00771374" w:rsidP="009B59C9" w:rsidRDefault="00771374" w14:paraId="6B4907E7"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Unit</w:t>
            </w:r>
          </w:p>
        </w:tc>
        <w:tc>
          <w:tcPr>
            <w:tcW w:w="564" w:type="pct"/>
          </w:tcPr>
          <w:p w:rsidRPr="00E5029B" w:rsidR="00771374" w:rsidP="009B59C9" w:rsidRDefault="00771374" w14:paraId="6BC121A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color w:val="FFFFFF" w:themeColor="background1"/>
                <w:sz w:val="22"/>
                <w:szCs w:val="24"/>
              </w:rPr>
              <w:t>Date Time Format</w:t>
            </w:r>
          </w:p>
        </w:tc>
        <w:tc>
          <w:tcPr>
            <w:tcW w:w="565" w:type="pct"/>
          </w:tcPr>
          <w:p w:rsidRPr="00E5029B" w:rsidR="00771374" w:rsidP="009B59C9" w:rsidRDefault="00771374" w14:paraId="6B3558D6" w14:textId="77777777">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ode</w:t>
            </w:r>
            <w:r>
              <w:rPr>
                <w:rFonts w:asciiTheme="minorHAnsi" w:hAnsiTheme="minorHAnsi" w:cstheme="minorHAnsi"/>
                <w:b/>
                <w:bCs w:val="0"/>
                <w:color w:val="FFFFFF" w:themeColor="background1"/>
                <w:sz w:val="22"/>
                <w:szCs w:val="24"/>
              </w:rPr>
              <w:t xml:space="preserve"> </w:t>
            </w:r>
          </w:p>
        </w:tc>
        <w:tc>
          <w:tcPr>
            <w:tcW w:w="565" w:type="pct"/>
          </w:tcPr>
          <w:p w:rsidRPr="00E5029B" w:rsidR="00771374" w:rsidP="009B59C9" w:rsidRDefault="00771374" w14:paraId="789E011A" w14:textId="77777777">
            <w:pPr>
              <w:pStyle w:val="nrpsTableheader"/>
              <w:rPr>
                <w:rFonts w:asciiTheme="minorHAnsi" w:hAnsiTheme="minorHAnsi" w:cstheme="minorHAnsi"/>
                <w:color w:val="FFFFFF" w:themeColor="background1"/>
                <w:sz w:val="22"/>
                <w:szCs w:val="24"/>
              </w:rPr>
            </w:pPr>
            <w:r w:rsidRPr="00E5029B">
              <w:rPr>
                <w:rFonts w:asciiTheme="minorHAnsi" w:hAnsiTheme="minorHAnsi" w:cstheme="minorHAnsi"/>
                <w:b/>
                <w:bCs w:val="0"/>
                <w:color w:val="FFFFFF" w:themeColor="background1"/>
                <w:sz w:val="22"/>
                <w:szCs w:val="24"/>
              </w:rPr>
              <w:t xml:space="preserve">Missing </w:t>
            </w:r>
            <w:r>
              <w:rPr>
                <w:rFonts w:asciiTheme="minorHAnsi" w:hAnsiTheme="minorHAnsi" w:cstheme="minorHAnsi"/>
                <w:b/>
                <w:bCs w:val="0"/>
                <w:color w:val="FFFFFF" w:themeColor="background1"/>
                <w:sz w:val="22"/>
                <w:szCs w:val="24"/>
              </w:rPr>
              <w:t>V</w:t>
            </w:r>
            <w:r w:rsidRPr="00E5029B">
              <w:rPr>
                <w:rFonts w:asciiTheme="minorHAnsi" w:hAnsiTheme="minorHAnsi" w:cstheme="minorHAnsi"/>
                <w:b/>
                <w:bCs w:val="0"/>
                <w:color w:val="FFFFFF" w:themeColor="background1"/>
                <w:sz w:val="22"/>
                <w:szCs w:val="24"/>
              </w:rPr>
              <w:t xml:space="preserve">alue </w:t>
            </w:r>
            <w:r>
              <w:rPr>
                <w:rFonts w:asciiTheme="minorHAnsi" w:hAnsiTheme="minorHAnsi" w:cstheme="minorHAnsi"/>
                <w:b/>
                <w:bCs w:val="0"/>
                <w:color w:val="FFFFFF" w:themeColor="background1"/>
                <w:sz w:val="22"/>
                <w:szCs w:val="24"/>
              </w:rPr>
              <w:t>C</w:t>
            </w:r>
            <w:r w:rsidRPr="00E5029B">
              <w:rPr>
                <w:rFonts w:asciiTheme="minorHAnsi" w:hAnsiTheme="minorHAnsi" w:cstheme="minorHAnsi"/>
                <w:b/>
                <w:bCs w:val="0"/>
                <w:color w:val="FFFFFF" w:themeColor="background1"/>
                <w:sz w:val="22"/>
                <w:szCs w:val="24"/>
              </w:rPr>
              <w:t xml:space="preserve">ode </w:t>
            </w:r>
            <w:r>
              <w:rPr>
                <w:rFonts w:asciiTheme="minorHAnsi" w:hAnsiTheme="minorHAnsi" w:cstheme="minorHAnsi"/>
                <w:b/>
                <w:bCs w:val="0"/>
                <w:color w:val="FFFFFF" w:themeColor="background1"/>
                <w:sz w:val="22"/>
                <w:szCs w:val="24"/>
              </w:rPr>
              <w:t>E</w:t>
            </w:r>
            <w:r w:rsidRPr="00E5029B">
              <w:rPr>
                <w:rFonts w:asciiTheme="minorHAnsi" w:hAnsiTheme="minorHAnsi" w:cstheme="minorHAnsi"/>
                <w:b/>
                <w:bCs w:val="0"/>
                <w:color w:val="FFFFFF" w:themeColor="background1"/>
                <w:sz w:val="22"/>
                <w:szCs w:val="24"/>
              </w:rPr>
              <w:t>xplanation</w:t>
            </w:r>
          </w:p>
        </w:tc>
      </w:tr>
      <w:tr w:rsidRPr="00E5029B" w:rsidR="00771374" w:rsidTr="001972A5" w14:paraId="7F151CA0" w14:textId="77777777">
        <w:trPr>
          <w:trHeight w:val="303"/>
        </w:trPr>
        <w:tc>
          <w:tcPr>
            <w:tcW w:w="1403" w:type="pct"/>
          </w:tcPr>
          <w:p w:rsidRPr="00E5029B" w:rsidR="00771374" w:rsidP="009B59C9" w:rsidRDefault="002C55FF" w14:paraId="085E16BC" w14:textId="3D8C5201">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tcW w:w="924" w:type="pct"/>
          </w:tcPr>
          <w:p w:rsidRPr="00E5029B" w:rsidR="00771374" w:rsidP="009B59C9" w:rsidRDefault="002C55FF" w14:paraId="1C9ACF2A" w14:textId="36297EE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TaxonCode</w:t>
            </w:r>
            <w:proofErr w:type="spellEnd"/>
          </w:p>
        </w:tc>
        <w:tc>
          <w:tcPr>
            <w:tcW w:w="829" w:type="pct"/>
          </w:tcPr>
          <w:p w:rsidRPr="00E5029B" w:rsidR="00771374" w:rsidP="009B59C9" w:rsidRDefault="001972A5" w14:paraId="7A0A3FD1" w14:textId="47AEDBC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763F32A7"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71872913"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693FBA35"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CD76A48" w14:textId="77777777">
            <w:pPr>
              <w:pStyle w:val="nrpsTableheader"/>
              <w:rPr>
                <w:rFonts w:asciiTheme="minorHAnsi" w:hAnsiTheme="minorHAnsi" w:cstheme="minorHAnsi"/>
                <w:b w:val="0"/>
                <w:bCs/>
                <w:color w:val="auto"/>
                <w:sz w:val="22"/>
                <w:szCs w:val="24"/>
              </w:rPr>
            </w:pPr>
          </w:p>
        </w:tc>
      </w:tr>
      <w:tr w:rsidRPr="00E5029B" w:rsidR="00771374" w:rsidTr="001972A5" w14:paraId="1395C83B" w14:textId="77777777">
        <w:trPr>
          <w:trHeight w:val="303"/>
        </w:trPr>
        <w:tc>
          <w:tcPr>
            <w:tcW w:w="1403" w:type="pct"/>
          </w:tcPr>
          <w:p w:rsidRPr="00E5029B" w:rsidR="00771374" w:rsidP="009B59C9" w:rsidRDefault="002C55FF" w14:paraId="67F82979" w14:textId="019E08A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TSN</w:t>
            </w:r>
          </w:p>
        </w:tc>
        <w:tc>
          <w:tcPr>
            <w:tcW w:w="924" w:type="pct"/>
          </w:tcPr>
          <w:p w:rsidRPr="00E5029B" w:rsidR="00771374" w:rsidP="009B59C9" w:rsidRDefault="002C55FF" w14:paraId="365BF0D5" w14:textId="68F31F1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ITIS TSN number</w:t>
            </w:r>
          </w:p>
        </w:tc>
        <w:tc>
          <w:tcPr>
            <w:tcW w:w="829" w:type="pct"/>
          </w:tcPr>
          <w:p w:rsidRPr="00E5029B" w:rsidR="00771374" w:rsidP="009B59C9" w:rsidRDefault="001972A5" w14:paraId="0032E81C" w14:textId="56FB749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149" w:type="pct"/>
          </w:tcPr>
          <w:p w:rsidRPr="00E5029B" w:rsidR="00771374" w:rsidP="009B59C9" w:rsidRDefault="00771374" w14:paraId="3BFF2DA6"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47870AFA"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2C55FF" w14:paraId="22BD0099" w14:textId="3A165D4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-999</w:t>
            </w:r>
          </w:p>
        </w:tc>
        <w:tc>
          <w:tcPr>
            <w:tcW w:w="565" w:type="pct"/>
          </w:tcPr>
          <w:p w:rsidRPr="00E5029B" w:rsidR="00771374" w:rsidP="009B59C9" w:rsidRDefault="002C55FF" w14:paraId="47CCB703" w14:textId="7F5CB69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Unknown</w:t>
            </w:r>
          </w:p>
        </w:tc>
      </w:tr>
      <w:tr w:rsidRPr="00E5029B" w:rsidR="00771374" w:rsidTr="001972A5" w14:paraId="1D862B34" w14:textId="77777777">
        <w:trPr>
          <w:trHeight w:val="303"/>
        </w:trPr>
        <w:tc>
          <w:tcPr>
            <w:tcW w:w="1403" w:type="pct"/>
          </w:tcPr>
          <w:p w:rsidRPr="00E5029B" w:rsidR="00771374" w:rsidP="009B59C9" w:rsidRDefault="002C55FF" w14:paraId="742F469D" w14:textId="14CFCE7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Taxon</w:t>
            </w:r>
          </w:p>
        </w:tc>
        <w:tc>
          <w:tcPr>
            <w:tcW w:w="924" w:type="pct"/>
          </w:tcPr>
          <w:p w:rsidRPr="00E5029B" w:rsidR="00771374" w:rsidP="009B59C9" w:rsidRDefault="002C55FF" w14:paraId="54B4E44E" w14:textId="5353365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(use for ITIS, GBIF)</w:t>
            </w:r>
          </w:p>
        </w:tc>
        <w:tc>
          <w:tcPr>
            <w:tcW w:w="829" w:type="pct"/>
          </w:tcPr>
          <w:p w:rsidRPr="00E5029B" w:rsidR="00771374" w:rsidP="009B59C9" w:rsidRDefault="001972A5" w14:paraId="3AA75423" w14:textId="51BFD96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40538759"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F7C49D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3E2A3F4F"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75CB90FD" w14:textId="77777777">
            <w:pPr>
              <w:pStyle w:val="nrpsTableheader"/>
              <w:rPr>
                <w:rFonts w:asciiTheme="minorHAnsi" w:hAnsiTheme="minorHAnsi" w:cstheme="minorHAnsi"/>
                <w:b w:val="0"/>
                <w:bCs/>
                <w:color w:val="auto"/>
                <w:sz w:val="22"/>
                <w:szCs w:val="24"/>
              </w:rPr>
            </w:pPr>
          </w:p>
        </w:tc>
      </w:tr>
      <w:tr w:rsidRPr="00E5029B" w:rsidR="00771374" w:rsidTr="001972A5" w14:paraId="075C26E6" w14:textId="77777777">
        <w:trPr>
          <w:trHeight w:val="310"/>
        </w:trPr>
        <w:tc>
          <w:tcPr>
            <w:tcW w:w="1403" w:type="pct"/>
          </w:tcPr>
          <w:p w:rsidRPr="00E5029B" w:rsidR="00771374" w:rsidP="009B59C9" w:rsidRDefault="002C55FF" w14:paraId="3F3435F1" w14:textId="5D93839A">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Phylum</w:t>
            </w:r>
          </w:p>
        </w:tc>
        <w:tc>
          <w:tcPr>
            <w:tcW w:w="924" w:type="pct"/>
          </w:tcPr>
          <w:p w:rsidRPr="00E5029B" w:rsidR="00771374" w:rsidP="009B59C9" w:rsidRDefault="002C55FF" w14:paraId="51064667" w14:textId="0373704C">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 Phylum</w:t>
            </w:r>
          </w:p>
        </w:tc>
        <w:tc>
          <w:tcPr>
            <w:tcW w:w="829" w:type="pct"/>
          </w:tcPr>
          <w:p w:rsidRPr="00E5029B" w:rsidR="00771374" w:rsidP="009B59C9" w:rsidRDefault="001972A5" w14:paraId="78C7ADD0" w14:textId="480563F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1F6400F2"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A850B78"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3D15E657"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0C327917" w14:textId="77777777">
            <w:pPr>
              <w:pStyle w:val="nrpsTableheader"/>
              <w:rPr>
                <w:rFonts w:asciiTheme="minorHAnsi" w:hAnsiTheme="minorHAnsi" w:cstheme="minorHAnsi"/>
                <w:b w:val="0"/>
                <w:bCs/>
                <w:color w:val="auto"/>
                <w:sz w:val="22"/>
                <w:szCs w:val="24"/>
              </w:rPr>
            </w:pPr>
          </w:p>
        </w:tc>
      </w:tr>
      <w:tr w:rsidRPr="00E5029B" w:rsidR="00771374" w:rsidTr="001972A5" w14:paraId="47E167A5" w14:textId="77777777">
        <w:trPr>
          <w:trHeight w:val="317"/>
        </w:trPr>
        <w:tc>
          <w:tcPr>
            <w:tcW w:w="1403" w:type="pct"/>
          </w:tcPr>
          <w:p w:rsidRPr="00E5029B" w:rsidR="00771374" w:rsidP="009B59C9" w:rsidRDefault="002C55FF" w14:paraId="754CFA3A" w14:textId="5B2F2E4F">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Class</w:t>
            </w:r>
          </w:p>
        </w:tc>
        <w:tc>
          <w:tcPr>
            <w:tcW w:w="924" w:type="pct"/>
          </w:tcPr>
          <w:p w:rsidRPr="00E5029B" w:rsidR="00771374" w:rsidP="009B59C9" w:rsidRDefault="002C55FF" w14:paraId="25287783" w14:textId="6F9DDD26">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Class</w:t>
            </w:r>
          </w:p>
        </w:tc>
        <w:tc>
          <w:tcPr>
            <w:tcW w:w="829" w:type="pct"/>
          </w:tcPr>
          <w:p w:rsidRPr="00E5029B" w:rsidR="00771374" w:rsidP="009B59C9" w:rsidRDefault="001972A5" w14:paraId="1C7D9A8F" w14:textId="11D9097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199F1BBF"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07F81FE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54ED3052"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2A638B3D" w14:textId="77777777">
            <w:pPr>
              <w:pStyle w:val="nrpsTableheader"/>
              <w:rPr>
                <w:rFonts w:asciiTheme="minorHAnsi" w:hAnsiTheme="minorHAnsi" w:cstheme="minorHAnsi"/>
                <w:b w:val="0"/>
                <w:bCs/>
                <w:color w:val="auto"/>
                <w:sz w:val="22"/>
                <w:szCs w:val="24"/>
              </w:rPr>
            </w:pPr>
          </w:p>
        </w:tc>
      </w:tr>
      <w:tr w:rsidRPr="00E5029B" w:rsidR="00771374" w:rsidTr="001972A5" w14:paraId="39E68D0B" w14:textId="77777777">
        <w:trPr>
          <w:trHeight w:val="317"/>
        </w:trPr>
        <w:tc>
          <w:tcPr>
            <w:tcW w:w="1403" w:type="pct"/>
          </w:tcPr>
          <w:p w:rsidRPr="00E5029B" w:rsidR="00771374" w:rsidP="009B59C9" w:rsidRDefault="002C55FF" w14:paraId="2D51FF88" w14:textId="2DED91A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 xml:space="preserve">Order </w:t>
            </w:r>
          </w:p>
        </w:tc>
        <w:tc>
          <w:tcPr>
            <w:tcW w:w="924" w:type="pct"/>
          </w:tcPr>
          <w:p w:rsidRPr="00E5029B" w:rsidR="00771374" w:rsidP="009B59C9" w:rsidRDefault="002C55FF" w14:paraId="3DC4CF09" w14:textId="2FC4D467">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Order</w:t>
            </w:r>
          </w:p>
        </w:tc>
        <w:tc>
          <w:tcPr>
            <w:tcW w:w="829" w:type="pct"/>
          </w:tcPr>
          <w:p w:rsidRPr="00E5029B" w:rsidR="00771374" w:rsidP="009B59C9" w:rsidRDefault="001972A5" w14:paraId="424762D0" w14:textId="4E4D1B6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47A69789"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5D1031A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514E5139"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48EEB52" w14:textId="77777777">
            <w:pPr>
              <w:pStyle w:val="nrpsTableheader"/>
              <w:rPr>
                <w:rFonts w:asciiTheme="minorHAnsi" w:hAnsiTheme="minorHAnsi" w:cstheme="minorHAnsi"/>
                <w:b w:val="0"/>
                <w:bCs/>
                <w:color w:val="auto"/>
                <w:sz w:val="22"/>
                <w:szCs w:val="24"/>
              </w:rPr>
            </w:pPr>
          </w:p>
        </w:tc>
      </w:tr>
      <w:tr w:rsidRPr="00E5029B" w:rsidR="00771374" w:rsidTr="001972A5" w14:paraId="5CD234BA" w14:textId="77777777">
        <w:trPr>
          <w:trHeight w:val="317"/>
        </w:trPr>
        <w:tc>
          <w:tcPr>
            <w:tcW w:w="1403" w:type="pct"/>
          </w:tcPr>
          <w:p w:rsidRPr="00E5029B" w:rsidR="00771374" w:rsidP="009B59C9" w:rsidRDefault="002C55FF" w14:paraId="5CBDBA2F" w14:textId="0CB97949">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Family</w:t>
            </w:r>
          </w:p>
        </w:tc>
        <w:tc>
          <w:tcPr>
            <w:tcW w:w="924" w:type="pct"/>
          </w:tcPr>
          <w:p w:rsidRPr="00E5029B" w:rsidR="00771374" w:rsidP="009B59C9" w:rsidRDefault="002C55FF" w14:paraId="759C7915" w14:textId="72233DD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Family</w:t>
            </w:r>
          </w:p>
        </w:tc>
        <w:tc>
          <w:tcPr>
            <w:tcW w:w="829" w:type="pct"/>
          </w:tcPr>
          <w:p w:rsidRPr="00E5029B" w:rsidR="00771374" w:rsidP="009B59C9" w:rsidRDefault="001972A5" w14:paraId="0EDE1CEF" w14:textId="7F21445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771374" w14:paraId="7A08AB80" w14:textId="77777777">
            <w:pPr>
              <w:pStyle w:val="nrpsTableheader"/>
              <w:rPr>
                <w:rFonts w:asciiTheme="minorHAnsi" w:hAnsiTheme="minorHAnsi" w:cstheme="minorHAnsi"/>
                <w:b w:val="0"/>
                <w:bCs/>
                <w:color w:val="auto"/>
                <w:sz w:val="22"/>
                <w:szCs w:val="24"/>
              </w:rPr>
            </w:pPr>
          </w:p>
        </w:tc>
        <w:tc>
          <w:tcPr>
            <w:tcW w:w="564" w:type="pct"/>
          </w:tcPr>
          <w:p w:rsidRPr="00E5029B" w:rsidR="00771374" w:rsidP="009B59C9" w:rsidRDefault="00771374" w14:paraId="39A853EC"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09A8597B"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1A7D87DF" w14:textId="77777777">
            <w:pPr>
              <w:pStyle w:val="nrpsTableheader"/>
              <w:rPr>
                <w:rFonts w:asciiTheme="minorHAnsi" w:hAnsiTheme="minorHAnsi" w:cstheme="minorHAnsi"/>
                <w:b w:val="0"/>
                <w:bCs/>
                <w:color w:val="auto"/>
                <w:sz w:val="22"/>
                <w:szCs w:val="24"/>
              </w:rPr>
            </w:pPr>
          </w:p>
        </w:tc>
      </w:tr>
      <w:tr w:rsidRPr="00E5029B" w:rsidR="00771374" w:rsidTr="001972A5" w14:paraId="771ED994" w14:textId="77777777">
        <w:trPr>
          <w:trHeight w:val="317"/>
        </w:trPr>
        <w:tc>
          <w:tcPr>
            <w:tcW w:w="1403" w:type="pct"/>
          </w:tcPr>
          <w:p w:rsidRPr="00E5029B" w:rsidR="00771374" w:rsidP="009B59C9" w:rsidRDefault="002C55FF" w14:paraId="073D9EB0" w14:textId="44F6F060">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Subfamily</w:t>
            </w:r>
          </w:p>
        </w:tc>
        <w:tc>
          <w:tcPr>
            <w:tcW w:w="924" w:type="pct"/>
          </w:tcPr>
          <w:p w:rsidRPr="00E5029B" w:rsidR="00771374" w:rsidP="009B59C9" w:rsidRDefault="002C55FF" w14:paraId="61FD749E" w14:textId="6EFA756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Subfamily</w:t>
            </w:r>
          </w:p>
        </w:tc>
        <w:tc>
          <w:tcPr>
            <w:tcW w:w="829" w:type="pct"/>
          </w:tcPr>
          <w:p w:rsidRPr="00E5029B" w:rsidR="00771374" w:rsidP="009B59C9" w:rsidRDefault="001972A5" w14:paraId="536FB175" w14:textId="3A46A19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771374" w:rsidP="009B59C9" w:rsidRDefault="001972A5" w14:paraId="7EF7AA18" w14:textId="42B28A8E">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564" w:type="pct"/>
          </w:tcPr>
          <w:p w:rsidRPr="00E5029B" w:rsidR="00771374" w:rsidP="009B59C9" w:rsidRDefault="00771374" w14:paraId="7E455DB1"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46283C9F" w14:textId="77777777">
            <w:pPr>
              <w:pStyle w:val="nrpsTableheader"/>
              <w:rPr>
                <w:rFonts w:asciiTheme="minorHAnsi" w:hAnsiTheme="minorHAnsi" w:cstheme="minorHAnsi"/>
                <w:b w:val="0"/>
                <w:bCs/>
                <w:color w:val="auto"/>
                <w:sz w:val="22"/>
                <w:szCs w:val="24"/>
              </w:rPr>
            </w:pPr>
          </w:p>
        </w:tc>
        <w:tc>
          <w:tcPr>
            <w:tcW w:w="565" w:type="pct"/>
          </w:tcPr>
          <w:p w:rsidRPr="00E5029B" w:rsidR="00771374" w:rsidP="009B59C9" w:rsidRDefault="00771374" w14:paraId="10AA7A34" w14:textId="77777777">
            <w:pPr>
              <w:pStyle w:val="nrpsTableheader"/>
              <w:rPr>
                <w:rFonts w:asciiTheme="minorHAnsi" w:hAnsiTheme="minorHAnsi" w:cstheme="minorHAnsi"/>
                <w:b w:val="0"/>
                <w:bCs/>
                <w:color w:val="auto"/>
                <w:sz w:val="22"/>
                <w:szCs w:val="24"/>
              </w:rPr>
            </w:pPr>
          </w:p>
        </w:tc>
      </w:tr>
      <w:tr w:rsidRPr="00E5029B" w:rsidR="002C55FF" w:rsidTr="001972A5" w14:paraId="2B7C5908" w14:textId="77777777">
        <w:trPr>
          <w:trHeight w:val="317"/>
        </w:trPr>
        <w:tc>
          <w:tcPr>
            <w:tcW w:w="1403" w:type="pct"/>
          </w:tcPr>
          <w:p w:rsidR="002C55FF" w:rsidP="009B59C9" w:rsidRDefault="002C55FF" w14:paraId="1F5D0665" w14:textId="7253998D">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Genus</w:t>
            </w:r>
          </w:p>
        </w:tc>
        <w:tc>
          <w:tcPr>
            <w:tcW w:w="924" w:type="pct"/>
          </w:tcPr>
          <w:p w:rsidRPr="00E5029B" w:rsidR="002C55FF" w:rsidP="009B59C9" w:rsidRDefault="002C55FF" w14:paraId="4ECB0092" w14:textId="0DA3460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Genus</w:t>
            </w:r>
          </w:p>
        </w:tc>
        <w:tc>
          <w:tcPr>
            <w:tcW w:w="829" w:type="pct"/>
          </w:tcPr>
          <w:p w:rsidRPr="00E5029B" w:rsidR="002C55FF" w:rsidP="009B59C9" w:rsidRDefault="001972A5" w14:paraId="5CE1BD80" w14:textId="567A3BD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5B2FB6E2"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5087DEB5"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0777A118"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136BD94F" w14:textId="77777777">
            <w:pPr>
              <w:pStyle w:val="nrpsTableheader"/>
              <w:rPr>
                <w:rFonts w:asciiTheme="minorHAnsi" w:hAnsiTheme="minorHAnsi" w:cstheme="minorHAnsi"/>
                <w:b w:val="0"/>
                <w:bCs/>
                <w:color w:val="auto"/>
                <w:sz w:val="22"/>
                <w:szCs w:val="24"/>
              </w:rPr>
            </w:pPr>
          </w:p>
        </w:tc>
      </w:tr>
      <w:tr w:rsidRPr="00E5029B" w:rsidR="002C55FF" w:rsidTr="001972A5" w14:paraId="245E62AB" w14:textId="77777777">
        <w:trPr>
          <w:trHeight w:val="317"/>
        </w:trPr>
        <w:tc>
          <w:tcPr>
            <w:tcW w:w="1403" w:type="pct"/>
          </w:tcPr>
          <w:p w:rsidR="002C55FF" w:rsidP="009B59C9" w:rsidRDefault="002C55FF" w14:paraId="7373FC4D" w14:textId="22C9720F">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ToleranceValue</w:t>
            </w:r>
            <w:proofErr w:type="spellEnd"/>
          </w:p>
        </w:tc>
        <w:tc>
          <w:tcPr>
            <w:tcW w:w="924" w:type="pct"/>
          </w:tcPr>
          <w:p w:rsidRPr="00E5029B" w:rsidR="002C55FF" w:rsidP="009B59C9" w:rsidRDefault="001972A5" w14:paraId="43A306AA" w14:textId="0E8FD882">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Pollution tolerance (1 = low tolerance, 10 = high tolerance</w:t>
            </w:r>
          </w:p>
        </w:tc>
        <w:tc>
          <w:tcPr>
            <w:tcW w:w="829" w:type="pct"/>
          </w:tcPr>
          <w:p w:rsidRPr="00E5029B" w:rsidR="002C55FF" w:rsidP="009B59C9" w:rsidRDefault="001972A5" w14:paraId="604388CA" w14:textId="6598672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Numeric</w:t>
            </w:r>
          </w:p>
        </w:tc>
        <w:tc>
          <w:tcPr>
            <w:tcW w:w="149" w:type="pct"/>
          </w:tcPr>
          <w:p w:rsidRPr="00E5029B" w:rsidR="002C55FF" w:rsidP="009B59C9" w:rsidRDefault="002C55FF" w14:paraId="19E38FD7"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4A11F882"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2E775F0E"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34866F08" w14:textId="77777777">
            <w:pPr>
              <w:pStyle w:val="nrpsTableheader"/>
              <w:rPr>
                <w:rFonts w:asciiTheme="minorHAnsi" w:hAnsiTheme="minorHAnsi" w:cstheme="minorHAnsi"/>
                <w:b w:val="0"/>
                <w:bCs/>
                <w:color w:val="auto"/>
                <w:sz w:val="22"/>
                <w:szCs w:val="24"/>
              </w:rPr>
            </w:pPr>
          </w:p>
        </w:tc>
      </w:tr>
      <w:tr w:rsidRPr="00E5029B" w:rsidR="002C55FF" w:rsidTr="001972A5" w14:paraId="1400C6EC" w14:textId="77777777">
        <w:trPr>
          <w:trHeight w:val="317"/>
        </w:trPr>
        <w:tc>
          <w:tcPr>
            <w:tcW w:w="1403" w:type="pct"/>
          </w:tcPr>
          <w:p w:rsidR="002C55FF" w:rsidP="009B59C9" w:rsidRDefault="002C55FF" w14:paraId="0EBC25AA" w14:textId="4301F579">
            <w:pPr>
              <w:pStyle w:val="nrpsTableheader"/>
              <w:rPr>
                <w:rFonts w:asciiTheme="minorHAnsi" w:hAnsiTheme="minorHAnsi" w:cstheme="minorHAnsi"/>
                <w:b w:val="0"/>
                <w:bCs/>
                <w:color w:val="auto"/>
                <w:sz w:val="22"/>
                <w:szCs w:val="24"/>
              </w:rPr>
            </w:pPr>
            <w:commentRangeStart w:id="31"/>
            <w:proofErr w:type="spellStart"/>
            <w:r>
              <w:rPr>
                <w:rFonts w:asciiTheme="minorHAnsi" w:hAnsiTheme="minorHAnsi" w:cstheme="minorHAnsi"/>
                <w:b w:val="0"/>
                <w:bCs/>
                <w:color w:val="auto"/>
                <w:sz w:val="22"/>
                <w:szCs w:val="24"/>
              </w:rPr>
              <w:t>FunctionalFeedingGroupCode</w:t>
            </w:r>
            <w:proofErr w:type="spellEnd"/>
            <w:commentRangeEnd w:id="31"/>
            <w:r w:rsidR="001023C7">
              <w:rPr>
                <w:rStyle w:val="CommentReference"/>
                <w:rFonts w:ascii="Times New Roman" w:hAnsi="Times New Roman" w:eastAsiaTheme="minorHAnsi" w:cstheme="minorBidi"/>
                <w:b w:val="0"/>
                <w:lang w:eastAsia="en-US"/>
              </w:rPr>
              <w:commentReference w:id="31"/>
            </w:r>
          </w:p>
        </w:tc>
        <w:tc>
          <w:tcPr>
            <w:tcW w:w="924" w:type="pct"/>
          </w:tcPr>
          <w:p w:rsidRPr="00E5029B" w:rsidR="002C55FF" w:rsidP="009B59C9" w:rsidRDefault="001972A5" w14:paraId="62FDA37A" w14:textId="3EE74F04">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Feeding group code</w:t>
            </w:r>
          </w:p>
        </w:tc>
        <w:tc>
          <w:tcPr>
            <w:tcW w:w="829" w:type="pct"/>
          </w:tcPr>
          <w:p w:rsidRPr="00E5029B" w:rsidR="002C55FF" w:rsidP="009B59C9" w:rsidRDefault="001972A5" w14:paraId="37756C6B" w14:textId="4E41BD78">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2ECD0A55"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0B1220F8"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51878583"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5719CE00" w14:textId="77777777">
            <w:pPr>
              <w:pStyle w:val="nrpsTableheader"/>
              <w:rPr>
                <w:rFonts w:asciiTheme="minorHAnsi" w:hAnsiTheme="minorHAnsi" w:cstheme="minorHAnsi"/>
                <w:b w:val="0"/>
                <w:bCs/>
                <w:color w:val="auto"/>
                <w:sz w:val="22"/>
                <w:szCs w:val="24"/>
              </w:rPr>
            </w:pPr>
          </w:p>
        </w:tc>
      </w:tr>
      <w:tr w:rsidRPr="00E5029B" w:rsidR="002C55FF" w:rsidTr="001972A5" w14:paraId="3590F9DE" w14:textId="77777777">
        <w:trPr>
          <w:trHeight w:val="317"/>
        </w:trPr>
        <w:tc>
          <w:tcPr>
            <w:tcW w:w="1403" w:type="pct"/>
          </w:tcPr>
          <w:p w:rsidR="002C55FF" w:rsidP="009B59C9" w:rsidRDefault="002C55FF" w14:paraId="59C07F5A" w14:textId="1BA085F8">
            <w:pPr>
              <w:pStyle w:val="nrpsTableheader"/>
              <w:rPr>
                <w:rFonts w:asciiTheme="minorHAnsi" w:hAnsiTheme="minorHAnsi" w:cstheme="minorHAnsi"/>
                <w:b w:val="0"/>
                <w:bCs/>
                <w:color w:val="auto"/>
                <w:sz w:val="22"/>
                <w:szCs w:val="24"/>
              </w:rPr>
            </w:pPr>
            <w:proofErr w:type="spellStart"/>
            <w:r>
              <w:rPr>
                <w:rFonts w:asciiTheme="minorHAnsi" w:hAnsiTheme="minorHAnsi" w:cstheme="minorHAnsi"/>
                <w:b w:val="0"/>
                <w:bCs/>
                <w:color w:val="auto"/>
                <w:sz w:val="22"/>
                <w:szCs w:val="24"/>
              </w:rPr>
              <w:t>FunctionalFeedingGroupDesc</w:t>
            </w:r>
            <w:proofErr w:type="spellEnd"/>
          </w:p>
        </w:tc>
        <w:tc>
          <w:tcPr>
            <w:tcW w:w="924" w:type="pct"/>
          </w:tcPr>
          <w:p w:rsidRPr="00E5029B" w:rsidR="002C55FF" w:rsidP="009B59C9" w:rsidRDefault="001972A5" w14:paraId="48E27B1C" w14:textId="1E9A70AB">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Description of feeding group</w:t>
            </w:r>
          </w:p>
        </w:tc>
        <w:tc>
          <w:tcPr>
            <w:tcW w:w="829" w:type="pct"/>
          </w:tcPr>
          <w:p w:rsidRPr="00E5029B" w:rsidR="002C55FF" w:rsidP="009B59C9" w:rsidRDefault="001972A5" w14:paraId="3399ABBA" w14:textId="76550405">
            <w:pPr>
              <w:pStyle w:val="nrpsTableheader"/>
              <w:rPr>
                <w:rFonts w:asciiTheme="minorHAnsi" w:hAnsiTheme="minorHAnsi" w:cstheme="minorHAnsi"/>
                <w:b w:val="0"/>
                <w:bCs/>
                <w:color w:val="auto"/>
                <w:sz w:val="22"/>
                <w:szCs w:val="24"/>
              </w:rPr>
            </w:pPr>
            <w:r>
              <w:rPr>
                <w:rFonts w:asciiTheme="minorHAnsi" w:hAnsiTheme="minorHAnsi" w:cstheme="minorHAnsi"/>
                <w:b w:val="0"/>
                <w:bCs/>
                <w:color w:val="auto"/>
                <w:sz w:val="22"/>
                <w:szCs w:val="24"/>
              </w:rPr>
              <w:t>Character</w:t>
            </w:r>
          </w:p>
        </w:tc>
        <w:tc>
          <w:tcPr>
            <w:tcW w:w="149" w:type="pct"/>
          </w:tcPr>
          <w:p w:rsidRPr="00E5029B" w:rsidR="002C55FF" w:rsidP="009B59C9" w:rsidRDefault="002C55FF" w14:paraId="295DCE25" w14:textId="77777777">
            <w:pPr>
              <w:pStyle w:val="nrpsTableheader"/>
              <w:rPr>
                <w:rFonts w:asciiTheme="minorHAnsi" w:hAnsiTheme="minorHAnsi" w:cstheme="minorHAnsi"/>
                <w:b w:val="0"/>
                <w:bCs/>
                <w:color w:val="auto"/>
                <w:sz w:val="22"/>
                <w:szCs w:val="24"/>
              </w:rPr>
            </w:pPr>
          </w:p>
        </w:tc>
        <w:tc>
          <w:tcPr>
            <w:tcW w:w="564" w:type="pct"/>
          </w:tcPr>
          <w:p w:rsidRPr="00E5029B" w:rsidR="002C55FF" w:rsidP="009B59C9" w:rsidRDefault="002C55FF" w14:paraId="0EBA378A"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18F1514C" w14:textId="77777777">
            <w:pPr>
              <w:pStyle w:val="nrpsTableheader"/>
              <w:rPr>
                <w:rFonts w:asciiTheme="minorHAnsi" w:hAnsiTheme="minorHAnsi" w:cstheme="minorHAnsi"/>
                <w:b w:val="0"/>
                <w:bCs/>
                <w:color w:val="auto"/>
                <w:sz w:val="22"/>
                <w:szCs w:val="24"/>
              </w:rPr>
            </w:pPr>
          </w:p>
        </w:tc>
        <w:tc>
          <w:tcPr>
            <w:tcW w:w="565" w:type="pct"/>
          </w:tcPr>
          <w:p w:rsidRPr="00E5029B" w:rsidR="002C55FF" w:rsidP="009B59C9" w:rsidRDefault="002C55FF" w14:paraId="7CC891DE" w14:textId="77777777">
            <w:pPr>
              <w:pStyle w:val="nrpsTableheader"/>
              <w:rPr>
                <w:rFonts w:asciiTheme="minorHAnsi" w:hAnsiTheme="minorHAnsi" w:cstheme="minorHAnsi"/>
                <w:b w:val="0"/>
                <w:bCs/>
                <w:color w:val="auto"/>
                <w:sz w:val="22"/>
                <w:szCs w:val="24"/>
              </w:rPr>
            </w:pPr>
          </w:p>
        </w:tc>
      </w:tr>
    </w:tbl>
    <w:p w:rsidRPr="00E5029B" w:rsidR="00771374" w:rsidP="00771374" w:rsidRDefault="00B77657" w14:paraId="1DB0EF40" w14:textId="5BFA963D">
      <w:pPr>
        <w:pStyle w:val="nrpsNormal"/>
        <w:rPr>
          <w:rFonts w:asciiTheme="minorHAnsi" w:hAnsiTheme="minorHAnsi" w:cstheme="minorHAnsi"/>
        </w:rPr>
      </w:pPr>
      <w:r w:rsidRPr="00E5029B">
        <w:rPr>
          <w:rFonts w:asciiTheme="minorHAnsi" w:hAnsiTheme="minorHAnsi" w:cstheme="minorHAnsi"/>
        </w:rPr>
        <w:t xml:space="preserve"> </w:t>
      </w:r>
      <w:r w:rsidRPr="00E5029B" w:rsidR="00771374">
        <w:rPr>
          <w:rFonts w:asciiTheme="minorHAnsi" w:hAnsiTheme="minorHAnsi" w:cstheme="minorHAnsi"/>
        </w:rPr>
        <w:t>(Copy this table to document more than one data table.)</w:t>
      </w:r>
    </w:p>
    <w:p w:rsidRPr="00E5029B" w:rsidR="00771374" w:rsidP="00B0394B" w:rsidRDefault="00771374" w14:paraId="57A684CC" w14:textId="77777777">
      <w:pPr>
        <w:pStyle w:val="nrpsNormal"/>
        <w:rPr>
          <w:rFonts w:asciiTheme="minorHAnsi" w:hAnsiTheme="minorHAnsi" w:cstheme="minorHAnsi"/>
        </w:rPr>
      </w:pPr>
    </w:p>
    <w:p w:rsidRPr="00E5029B" w:rsidR="006930B6" w:rsidP="006930B6" w:rsidRDefault="006930B6" w14:paraId="23A4D51D" w14:textId="3D9D3D2D">
      <w:pPr>
        <w:pStyle w:val="nrpsHeading1"/>
        <w:rPr>
          <w:rFonts w:asciiTheme="minorHAnsi" w:hAnsiTheme="minorHAnsi" w:cstheme="minorHAnsi"/>
          <w:sz w:val="36"/>
          <w:szCs w:val="20"/>
        </w:rPr>
      </w:pPr>
      <w:r w:rsidRPr="00E5029B">
        <w:rPr>
          <w:rFonts w:asciiTheme="minorHAnsi" w:hAnsiTheme="minorHAnsi" w:cstheme="minorHAnsi"/>
          <w:sz w:val="36"/>
          <w:szCs w:val="20"/>
        </w:rPr>
        <w:t>Categorical Variable</w:t>
      </w:r>
      <w:r w:rsidRPr="00E5029B" w:rsidR="00CC269B">
        <w:rPr>
          <w:rFonts w:asciiTheme="minorHAnsi" w:hAnsiTheme="minorHAnsi" w:cstheme="minorHAnsi"/>
          <w:sz w:val="36"/>
          <w:szCs w:val="20"/>
        </w:rPr>
        <w:t>s</w:t>
      </w:r>
      <w:r w:rsidR="00634EDC">
        <w:rPr>
          <w:rFonts w:asciiTheme="minorHAnsi" w:hAnsiTheme="minorHAnsi" w:cstheme="minorHAnsi"/>
          <w:sz w:val="36"/>
          <w:szCs w:val="20"/>
        </w:rPr>
        <w:t xml:space="preserve"> (</w:t>
      </w:r>
      <w:proofErr w:type="spellStart"/>
      <w:r w:rsidR="00634EDC">
        <w:rPr>
          <w:rFonts w:asciiTheme="minorHAnsi" w:hAnsiTheme="minorHAnsi" w:cstheme="minorHAnsi"/>
          <w:sz w:val="36"/>
          <w:szCs w:val="20"/>
        </w:rPr>
        <w:t>Catvars</w:t>
      </w:r>
      <w:proofErr w:type="spellEnd"/>
      <w:r w:rsidR="00634EDC">
        <w:rPr>
          <w:rFonts w:asciiTheme="minorHAnsi" w:hAnsiTheme="minorHAnsi" w:cstheme="minorHAnsi"/>
          <w:sz w:val="36"/>
          <w:szCs w:val="20"/>
        </w:rPr>
        <w:t>)</w:t>
      </w:r>
    </w:p>
    <w:p w:rsidRPr="00E5029B" w:rsidR="006930B6" w:rsidP="006930B6" w:rsidRDefault="00174CB6" w14:paraId="64379DDD" w14:textId="37552402">
      <w:pPr>
        <w:pStyle w:val="nrpsNormal"/>
        <w:rPr>
          <w:rFonts w:asciiTheme="minorHAnsi" w:hAnsiTheme="minorHAnsi" w:cstheme="minorHAnsi"/>
        </w:rPr>
      </w:pPr>
      <w:r w:rsidRPr="00E5029B">
        <w:rPr>
          <w:rFonts w:asciiTheme="minorHAnsi" w:hAnsiTheme="minorHAnsi" w:cstheme="minorHAnsi"/>
        </w:rPr>
        <w:t>(Describes categorical variables of a data table (if any columns are classified as categorical in table attributes).</w:t>
      </w:r>
      <w:r w:rsidRPr="00E5029B" w:rsidR="0008300F">
        <w:rPr>
          <w:rFonts w:asciiTheme="minorHAnsi" w:hAnsiTheme="minorHAnsi" w:cstheme="minorHAnsi"/>
        </w:rPr>
        <w:t>)</w:t>
      </w:r>
    </w:p>
    <w:p w:rsidRPr="00E5029B" w:rsidR="0008300F" w:rsidP="0061773E" w:rsidRDefault="0008300F" w14:paraId="1F793212" w14:textId="5C52E264">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Attribute Name</w:t>
      </w:r>
      <w:r w:rsidRPr="00E5029B">
        <w:rPr>
          <w:rFonts w:asciiTheme="minorHAnsi" w:hAnsiTheme="minorHAnsi" w:cstheme="minorHAnsi"/>
        </w:rPr>
        <w:t xml:space="preserve">: </w:t>
      </w:r>
      <w:r w:rsidRPr="00E5029B" w:rsidR="001B31DD">
        <w:rPr>
          <w:rFonts w:asciiTheme="minorHAnsi" w:hAnsiTheme="minorHAnsi" w:cstheme="minorHAnsi"/>
        </w:rPr>
        <w:t xml:space="preserve">Column </w:t>
      </w:r>
      <w:proofErr w:type="gramStart"/>
      <w:r w:rsidRPr="00E5029B" w:rsidR="001B31DD">
        <w:rPr>
          <w:rFonts w:asciiTheme="minorHAnsi" w:hAnsiTheme="minorHAnsi" w:cstheme="minorHAnsi"/>
        </w:rPr>
        <w:t>name</w:t>
      </w:r>
      <w:proofErr w:type="gramEnd"/>
    </w:p>
    <w:p w:rsidRPr="00E5029B" w:rsidR="0008300F" w:rsidP="0061773E" w:rsidRDefault="001B31DD" w14:paraId="0782AB71" w14:textId="1CA88C6A">
      <w:pPr>
        <w:pStyle w:val="nrpsNormal"/>
        <w:numPr>
          <w:ilvl w:val="0"/>
          <w:numId w:val="23"/>
        </w:numPr>
        <w:spacing w:after="0"/>
        <w:rPr>
          <w:rFonts w:asciiTheme="minorHAnsi" w:hAnsiTheme="minorHAnsi" w:cstheme="minorHAnsi"/>
        </w:rPr>
      </w:pPr>
      <w:r w:rsidRPr="00E5029B">
        <w:rPr>
          <w:rFonts w:asciiTheme="minorHAnsi" w:hAnsiTheme="minorHAnsi" w:cstheme="minorHAnsi"/>
          <w:b/>
          <w:bCs/>
        </w:rPr>
        <w:t>Code</w:t>
      </w:r>
      <w:r w:rsidRPr="00E5029B" w:rsidR="0008300F">
        <w:rPr>
          <w:rFonts w:asciiTheme="minorHAnsi" w:hAnsiTheme="minorHAnsi" w:cstheme="minorHAnsi"/>
        </w:rPr>
        <w:t xml:space="preserve">: </w:t>
      </w:r>
      <w:r w:rsidRPr="00E5029B">
        <w:rPr>
          <w:rFonts w:asciiTheme="minorHAnsi" w:hAnsiTheme="minorHAnsi" w:cstheme="minorHAnsi"/>
        </w:rPr>
        <w:t>Categorical variable</w:t>
      </w:r>
    </w:p>
    <w:p w:rsidR="000270E6" w:rsidP="0061773E" w:rsidRDefault="009F7454" w14:paraId="01160867" w14:textId="3CEA2AF2">
      <w:pPr>
        <w:pStyle w:val="nrpsNormal"/>
        <w:numPr>
          <w:ilvl w:val="0"/>
          <w:numId w:val="23"/>
        </w:numPr>
        <w:spacing w:after="0"/>
        <w:rPr>
          <w:rFonts w:asciiTheme="minorHAnsi" w:hAnsiTheme="minorHAnsi" w:cstheme="minorHAnsi"/>
        </w:rPr>
      </w:pPr>
      <w:proofErr w:type="gramStart"/>
      <w:r>
        <w:rPr>
          <w:rFonts w:asciiTheme="minorHAnsi" w:hAnsiTheme="minorHAnsi" w:cstheme="minorHAnsi"/>
          <w:b/>
          <w:bCs/>
        </w:rPr>
        <w:t>D</w:t>
      </w:r>
      <w:r w:rsidRPr="00E5029B" w:rsidR="001B31DD">
        <w:rPr>
          <w:rFonts w:asciiTheme="minorHAnsi" w:hAnsiTheme="minorHAnsi" w:cstheme="minorHAnsi"/>
          <w:b/>
          <w:bCs/>
        </w:rPr>
        <w:t>efinition</w:t>
      </w:r>
      <w:r w:rsidRPr="00E5029B" w:rsidR="0008300F">
        <w:rPr>
          <w:rFonts w:asciiTheme="minorHAnsi" w:hAnsiTheme="minorHAnsi" w:cstheme="minorHAnsi"/>
          <w:b/>
          <w:bCs/>
        </w:rPr>
        <w:t> :</w:t>
      </w:r>
      <w:proofErr w:type="gramEnd"/>
      <w:r w:rsidRPr="00E5029B" w:rsidR="0008300F">
        <w:rPr>
          <w:rFonts w:asciiTheme="minorHAnsi" w:hAnsiTheme="minorHAnsi" w:cstheme="minorHAnsi"/>
        </w:rPr>
        <w:t xml:space="preserve"> </w:t>
      </w:r>
      <w:r w:rsidRPr="00E5029B" w:rsidR="0070724A">
        <w:rPr>
          <w:rFonts w:asciiTheme="minorHAnsi" w:hAnsiTheme="minorHAnsi" w:cstheme="minorHAnsi"/>
        </w:rPr>
        <w:t>Definition of categorical variable</w:t>
      </w:r>
    </w:p>
    <w:p w:rsidRPr="00E5029B" w:rsidR="0061773E" w:rsidP="0061773E" w:rsidRDefault="0061773E" w14:paraId="3B0F8161" w14:textId="77777777">
      <w:pPr>
        <w:pStyle w:val="nrpsNormal"/>
        <w:spacing w:after="0"/>
        <w:rPr>
          <w:rFonts w:asciiTheme="minorHAnsi" w:hAnsiTheme="minorHAnsi" w:cstheme="minorHAnsi"/>
        </w:rPr>
      </w:pPr>
    </w:p>
    <w:tbl>
      <w:tblPr>
        <w:tblStyle w:val="NPS1"/>
        <w:tblpPr w:leftFromText="180" w:rightFromText="180" w:vertAnchor="text" w:horzAnchor="margin" w:tblpY="10"/>
        <w:tblW w:w="5000" w:type="pct"/>
        <w:tblLook w:val="04A0" w:firstRow="1" w:lastRow="0" w:firstColumn="1" w:lastColumn="0" w:noHBand="0" w:noVBand="1"/>
      </w:tblPr>
      <w:tblGrid>
        <w:gridCol w:w="4268"/>
        <w:gridCol w:w="4970"/>
        <w:gridCol w:w="5152"/>
      </w:tblGrid>
      <w:tr w:rsidRPr="00E5029B" w:rsidR="006930B6" w:rsidTr="00AA38A4" w14:paraId="5067DAB3" w14:textId="77777777">
        <w:trPr>
          <w:cnfStyle w:val="100000000000" w:firstRow="1" w:lastRow="0" w:firstColumn="0" w:lastColumn="0" w:oddVBand="0" w:evenVBand="0" w:oddHBand="0" w:evenHBand="0" w:firstRowFirstColumn="0" w:firstRowLastColumn="0" w:lastRowFirstColumn="0" w:lastRowLastColumn="0"/>
          <w:trHeight w:val="266"/>
        </w:trPr>
        <w:tc>
          <w:tcPr>
            <w:tcW w:w="1483" w:type="pct"/>
          </w:tcPr>
          <w:p w:rsidRPr="00E5029B" w:rsidR="006930B6" w:rsidP="006930B6" w:rsidRDefault="006930B6" w14:paraId="1343ACB3" w14:textId="03831C96">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Attribute</w:t>
            </w:r>
          </w:p>
        </w:tc>
        <w:tc>
          <w:tcPr>
            <w:tcW w:w="1727" w:type="pct"/>
          </w:tcPr>
          <w:p w:rsidRPr="00E5029B" w:rsidR="006930B6" w:rsidP="006930B6" w:rsidRDefault="006930B6" w14:paraId="2645123D" w14:textId="5BCCD27C">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Code</w:t>
            </w:r>
          </w:p>
        </w:tc>
        <w:tc>
          <w:tcPr>
            <w:tcW w:w="1790" w:type="pct"/>
          </w:tcPr>
          <w:p w:rsidRPr="00E5029B" w:rsidR="006930B6" w:rsidP="006930B6" w:rsidRDefault="006930B6" w14:paraId="42D98560" w14:textId="0860B693">
            <w:pPr>
              <w:pStyle w:val="nrpsTableheader"/>
              <w:rPr>
                <w:rFonts w:asciiTheme="minorHAnsi" w:hAnsiTheme="minorHAnsi" w:cstheme="minorHAnsi"/>
                <w:b/>
                <w:bCs w:val="0"/>
                <w:color w:val="FFFFFF" w:themeColor="background1"/>
                <w:sz w:val="22"/>
                <w:szCs w:val="24"/>
              </w:rPr>
            </w:pPr>
            <w:r w:rsidRPr="00E5029B">
              <w:rPr>
                <w:rFonts w:asciiTheme="minorHAnsi" w:hAnsiTheme="minorHAnsi" w:cstheme="minorHAnsi"/>
                <w:b/>
                <w:bCs w:val="0"/>
                <w:color w:val="FFFFFF" w:themeColor="background1"/>
                <w:sz w:val="22"/>
                <w:szCs w:val="24"/>
              </w:rPr>
              <w:t>Definition</w:t>
            </w:r>
          </w:p>
        </w:tc>
      </w:tr>
      <w:tr w:rsidRPr="00E5029B" w:rsidR="006930B6" w:rsidTr="00AA38A4" w14:paraId="339BB119" w14:textId="77777777">
        <w:trPr>
          <w:trHeight w:val="345"/>
        </w:trPr>
        <w:tc>
          <w:tcPr>
            <w:tcW w:w="1483" w:type="pct"/>
          </w:tcPr>
          <w:p w:rsidRPr="00E5029B" w:rsidR="006930B6" w:rsidP="006930B6" w:rsidRDefault="006930B6" w14:paraId="3B3DEC81" w14:textId="77777777">
            <w:pPr>
              <w:pStyle w:val="nrpsTableheader"/>
              <w:rPr>
                <w:rFonts w:asciiTheme="minorHAnsi" w:hAnsiTheme="minorHAnsi" w:cstheme="minorHAnsi"/>
                <w:b w:val="0"/>
                <w:bCs/>
                <w:color w:val="auto"/>
                <w:sz w:val="22"/>
                <w:szCs w:val="24"/>
              </w:rPr>
            </w:pPr>
          </w:p>
        </w:tc>
        <w:tc>
          <w:tcPr>
            <w:tcW w:w="1727" w:type="pct"/>
          </w:tcPr>
          <w:p w:rsidRPr="00E5029B" w:rsidR="006930B6" w:rsidP="006930B6" w:rsidRDefault="006930B6" w14:paraId="51A6E4C8" w14:textId="77777777">
            <w:pPr>
              <w:pStyle w:val="nrpsTableheader"/>
              <w:rPr>
                <w:rFonts w:asciiTheme="minorHAnsi" w:hAnsiTheme="minorHAnsi" w:cstheme="minorHAnsi"/>
                <w:b w:val="0"/>
                <w:bCs/>
                <w:color w:val="auto"/>
                <w:sz w:val="22"/>
                <w:szCs w:val="24"/>
              </w:rPr>
            </w:pPr>
          </w:p>
        </w:tc>
        <w:tc>
          <w:tcPr>
            <w:tcW w:w="1790" w:type="pct"/>
          </w:tcPr>
          <w:p w:rsidRPr="00E5029B" w:rsidR="006930B6" w:rsidP="006930B6" w:rsidRDefault="006930B6" w14:paraId="0AA3B748" w14:textId="77777777">
            <w:pPr>
              <w:pStyle w:val="nrpsTableheader"/>
              <w:rPr>
                <w:rFonts w:asciiTheme="minorHAnsi" w:hAnsiTheme="minorHAnsi" w:cstheme="minorHAnsi"/>
                <w:b w:val="0"/>
                <w:bCs/>
                <w:color w:val="auto"/>
                <w:sz w:val="22"/>
                <w:szCs w:val="24"/>
              </w:rPr>
            </w:pPr>
          </w:p>
        </w:tc>
      </w:tr>
      <w:tr w:rsidRPr="00E5029B" w:rsidR="000270E6" w:rsidTr="00AA38A4" w14:paraId="5E7A46C0" w14:textId="77777777">
        <w:trPr>
          <w:trHeight w:val="345"/>
        </w:trPr>
        <w:tc>
          <w:tcPr>
            <w:tcW w:w="1483" w:type="pct"/>
          </w:tcPr>
          <w:p w:rsidRPr="00E5029B" w:rsidR="000270E6" w:rsidP="006930B6" w:rsidRDefault="000270E6" w14:paraId="2A15C38E"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FFBDAC1"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1C03F27C" w14:textId="77777777">
            <w:pPr>
              <w:pStyle w:val="nrpsTableheader"/>
              <w:rPr>
                <w:rFonts w:asciiTheme="minorHAnsi" w:hAnsiTheme="minorHAnsi" w:cstheme="minorHAnsi"/>
                <w:b w:val="0"/>
                <w:bCs/>
                <w:color w:val="auto"/>
                <w:sz w:val="22"/>
                <w:szCs w:val="24"/>
              </w:rPr>
            </w:pPr>
          </w:p>
        </w:tc>
      </w:tr>
      <w:tr w:rsidRPr="00E5029B" w:rsidR="000270E6" w:rsidTr="00AA38A4" w14:paraId="33160DA3" w14:textId="77777777">
        <w:trPr>
          <w:trHeight w:val="345"/>
        </w:trPr>
        <w:tc>
          <w:tcPr>
            <w:tcW w:w="1483" w:type="pct"/>
          </w:tcPr>
          <w:p w:rsidRPr="00E5029B" w:rsidR="000270E6" w:rsidP="006930B6" w:rsidRDefault="000270E6" w14:paraId="0DCE9DBA"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4A85B3CC"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064F810A" w14:textId="77777777">
            <w:pPr>
              <w:pStyle w:val="nrpsTableheader"/>
              <w:rPr>
                <w:rFonts w:asciiTheme="minorHAnsi" w:hAnsiTheme="minorHAnsi" w:cstheme="minorHAnsi"/>
                <w:b w:val="0"/>
                <w:bCs/>
                <w:color w:val="auto"/>
                <w:sz w:val="22"/>
                <w:szCs w:val="24"/>
              </w:rPr>
            </w:pPr>
          </w:p>
        </w:tc>
      </w:tr>
      <w:tr w:rsidRPr="00E5029B" w:rsidR="000270E6" w:rsidTr="00AA38A4" w14:paraId="36B2D93E" w14:textId="77777777">
        <w:trPr>
          <w:trHeight w:val="345"/>
        </w:trPr>
        <w:tc>
          <w:tcPr>
            <w:tcW w:w="1483" w:type="pct"/>
          </w:tcPr>
          <w:p w:rsidRPr="00E5029B" w:rsidR="000270E6" w:rsidP="006930B6" w:rsidRDefault="000270E6" w14:paraId="0C96F662" w14:textId="77777777">
            <w:pPr>
              <w:pStyle w:val="nrpsTableheader"/>
              <w:rPr>
                <w:rFonts w:asciiTheme="minorHAnsi" w:hAnsiTheme="minorHAnsi" w:cstheme="minorHAnsi"/>
                <w:b w:val="0"/>
                <w:bCs/>
                <w:color w:val="auto"/>
                <w:sz w:val="22"/>
                <w:szCs w:val="24"/>
              </w:rPr>
            </w:pPr>
          </w:p>
        </w:tc>
        <w:tc>
          <w:tcPr>
            <w:tcW w:w="1727" w:type="pct"/>
          </w:tcPr>
          <w:p w:rsidRPr="00E5029B" w:rsidR="000270E6" w:rsidP="006930B6" w:rsidRDefault="000270E6" w14:paraId="1676CF04" w14:textId="77777777">
            <w:pPr>
              <w:pStyle w:val="nrpsTableheader"/>
              <w:rPr>
                <w:rFonts w:asciiTheme="minorHAnsi" w:hAnsiTheme="minorHAnsi" w:cstheme="minorHAnsi"/>
                <w:b w:val="0"/>
                <w:bCs/>
                <w:color w:val="auto"/>
                <w:sz w:val="22"/>
                <w:szCs w:val="24"/>
              </w:rPr>
            </w:pPr>
          </w:p>
        </w:tc>
        <w:tc>
          <w:tcPr>
            <w:tcW w:w="1790" w:type="pct"/>
          </w:tcPr>
          <w:p w:rsidRPr="00E5029B" w:rsidR="000270E6" w:rsidP="006930B6" w:rsidRDefault="000270E6" w14:paraId="66F095E1" w14:textId="77777777">
            <w:pPr>
              <w:pStyle w:val="nrpsTableheader"/>
              <w:rPr>
                <w:rFonts w:asciiTheme="minorHAnsi" w:hAnsiTheme="minorHAnsi" w:cstheme="minorHAnsi"/>
                <w:b w:val="0"/>
                <w:bCs/>
                <w:color w:val="auto"/>
                <w:sz w:val="22"/>
                <w:szCs w:val="24"/>
              </w:rPr>
            </w:pPr>
          </w:p>
        </w:tc>
      </w:tr>
      <w:tr w:rsidRPr="00E5029B" w:rsidR="009F7454" w:rsidTr="00AA38A4" w14:paraId="7E6A9F2D" w14:textId="77777777">
        <w:trPr>
          <w:trHeight w:val="345"/>
        </w:trPr>
        <w:tc>
          <w:tcPr>
            <w:tcW w:w="1483" w:type="pct"/>
          </w:tcPr>
          <w:p w:rsidRPr="00E5029B" w:rsidR="009F7454" w:rsidP="006930B6" w:rsidRDefault="009F7454" w14:paraId="04C4EA25" w14:textId="77777777">
            <w:pPr>
              <w:pStyle w:val="nrpsTableheader"/>
              <w:rPr>
                <w:rFonts w:asciiTheme="minorHAnsi" w:hAnsiTheme="minorHAnsi" w:cstheme="minorHAnsi"/>
                <w:b w:val="0"/>
                <w:bCs/>
                <w:color w:val="auto"/>
                <w:sz w:val="22"/>
                <w:szCs w:val="24"/>
              </w:rPr>
            </w:pPr>
          </w:p>
        </w:tc>
        <w:tc>
          <w:tcPr>
            <w:tcW w:w="1727" w:type="pct"/>
          </w:tcPr>
          <w:p w:rsidRPr="00E5029B" w:rsidR="009F7454" w:rsidP="006930B6" w:rsidRDefault="009F7454" w14:paraId="11573827" w14:textId="77777777">
            <w:pPr>
              <w:pStyle w:val="nrpsTableheader"/>
              <w:rPr>
                <w:rFonts w:asciiTheme="minorHAnsi" w:hAnsiTheme="minorHAnsi" w:cstheme="minorHAnsi"/>
                <w:b w:val="0"/>
                <w:bCs/>
                <w:color w:val="auto"/>
                <w:sz w:val="22"/>
                <w:szCs w:val="24"/>
              </w:rPr>
            </w:pPr>
          </w:p>
        </w:tc>
        <w:tc>
          <w:tcPr>
            <w:tcW w:w="1790" w:type="pct"/>
          </w:tcPr>
          <w:p w:rsidRPr="00E5029B" w:rsidR="009F7454" w:rsidP="006930B6" w:rsidRDefault="009F7454" w14:paraId="5A11F82C" w14:textId="77777777">
            <w:pPr>
              <w:pStyle w:val="nrpsTableheader"/>
              <w:rPr>
                <w:rFonts w:asciiTheme="minorHAnsi" w:hAnsiTheme="minorHAnsi" w:cstheme="minorHAnsi"/>
                <w:b w:val="0"/>
                <w:bCs/>
                <w:color w:val="auto"/>
                <w:sz w:val="22"/>
                <w:szCs w:val="24"/>
              </w:rPr>
            </w:pPr>
          </w:p>
        </w:tc>
      </w:tr>
      <w:tr w:rsidRPr="00E5029B" w:rsidR="004A63E8" w:rsidTr="00AA38A4" w14:paraId="4014D50B" w14:textId="77777777">
        <w:trPr>
          <w:trHeight w:val="345"/>
        </w:trPr>
        <w:tc>
          <w:tcPr>
            <w:tcW w:w="1483" w:type="pct"/>
          </w:tcPr>
          <w:p w:rsidRPr="00E5029B" w:rsidR="004A63E8" w:rsidP="006930B6" w:rsidRDefault="004A63E8" w14:paraId="6F713FD9"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66AB6928"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58EE1126" w14:textId="77777777">
            <w:pPr>
              <w:pStyle w:val="nrpsTableheader"/>
              <w:rPr>
                <w:rFonts w:asciiTheme="minorHAnsi" w:hAnsiTheme="minorHAnsi" w:cstheme="minorHAnsi"/>
                <w:b w:val="0"/>
                <w:bCs/>
                <w:color w:val="auto"/>
                <w:sz w:val="22"/>
                <w:szCs w:val="24"/>
              </w:rPr>
            </w:pPr>
          </w:p>
        </w:tc>
      </w:tr>
      <w:tr w:rsidRPr="00E5029B" w:rsidR="004A63E8" w:rsidTr="00AA38A4" w14:paraId="60561FBE" w14:textId="77777777">
        <w:trPr>
          <w:trHeight w:val="345"/>
        </w:trPr>
        <w:tc>
          <w:tcPr>
            <w:tcW w:w="1483" w:type="pct"/>
          </w:tcPr>
          <w:p w:rsidRPr="00E5029B" w:rsidR="004A63E8" w:rsidP="006930B6" w:rsidRDefault="004A63E8" w14:paraId="76C84940"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7CAF1F4C"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65509AF9" w14:textId="77777777">
            <w:pPr>
              <w:pStyle w:val="nrpsTableheader"/>
              <w:rPr>
                <w:rFonts w:asciiTheme="minorHAnsi" w:hAnsiTheme="minorHAnsi" w:cstheme="minorHAnsi"/>
                <w:b w:val="0"/>
                <w:bCs/>
                <w:color w:val="auto"/>
                <w:sz w:val="22"/>
                <w:szCs w:val="24"/>
              </w:rPr>
            </w:pPr>
          </w:p>
        </w:tc>
      </w:tr>
      <w:tr w:rsidRPr="00E5029B" w:rsidR="004A63E8" w:rsidTr="00AA38A4" w14:paraId="176EF046" w14:textId="77777777">
        <w:trPr>
          <w:trHeight w:val="345"/>
        </w:trPr>
        <w:tc>
          <w:tcPr>
            <w:tcW w:w="1483" w:type="pct"/>
          </w:tcPr>
          <w:p w:rsidRPr="00E5029B" w:rsidR="004A63E8" w:rsidP="006930B6" w:rsidRDefault="004A63E8" w14:paraId="6C6AAFDE"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53E9BCE0"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48FFC680" w14:textId="77777777">
            <w:pPr>
              <w:pStyle w:val="nrpsTableheader"/>
              <w:rPr>
                <w:rFonts w:asciiTheme="minorHAnsi" w:hAnsiTheme="minorHAnsi" w:cstheme="minorHAnsi"/>
                <w:b w:val="0"/>
                <w:bCs/>
                <w:color w:val="auto"/>
                <w:sz w:val="22"/>
                <w:szCs w:val="24"/>
              </w:rPr>
            </w:pPr>
          </w:p>
        </w:tc>
      </w:tr>
      <w:tr w:rsidRPr="00E5029B" w:rsidR="004A63E8" w:rsidTr="00AA38A4" w14:paraId="5E9C64A4" w14:textId="77777777">
        <w:trPr>
          <w:trHeight w:val="345"/>
        </w:trPr>
        <w:tc>
          <w:tcPr>
            <w:tcW w:w="1483" w:type="pct"/>
          </w:tcPr>
          <w:p w:rsidRPr="00E5029B" w:rsidR="004A63E8" w:rsidP="006930B6" w:rsidRDefault="004A63E8" w14:paraId="6C8447D6" w14:textId="77777777">
            <w:pPr>
              <w:pStyle w:val="nrpsTableheader"/>
              <w:rPr>
                <w:rFonts w:asciiTheme="minorHAnsi" w:hAnsiTheme="minorHAnsi" w:cstheme="minorHAnsi"/>
                <w:b w:val="0"/>
                <w:bCs/>
                <w:color w:val="auto"/>
                <w:sz w:val="22"/>
                <w:szCs w:val="24"/>
              </w:rPr>
            </w:pPr>
          </w:p>
        </w:tc>
        <w:tc>
          <w:tcPr>
            <w:tcW w:w="1727" w:type="pct"/>
          </w:tcPr>
          <w:p w:rsidRPr="00E5029B" w:rsidR="004A63E8" w:rsidP="006930B6" w:rsidRDefault="004A63E8" w14:paraId="29C4BC21" w14:textId="77777777">
            <w:pPr>
              <w:pStyle w:val="nrpsTableheader"/>
              <w:rPr>
                <w:rFonts w:asciiTheme="minorHAnsi" w:hAnsiTheme="minorHAnsi" w:cstheme="minorHAnsi"/>
                <w:b w:val="0"/>
                <w:bCs/>
                <w:color w:val="auto"/>
                <w:sz w:val="22"/>
                <w:szCs w:val="24"/>
              </w:rPr>
            </w:pPr>
          </w:p>
        </w:tc>
        <w:tc>
          <w:tcPr>
            <w:tcW w:w="1790" w:type="pct"/>
          </w:tcPr>
          <w:p w:rsidRPr="00E5029B" w:rsidR="004A63E8" w:rsidP="006930B6" w:rsidRDefault="004A63E8" w14:paraId="7B71FA4D" w14:textId="77777777">
            <w:pPr>
              <w:pStyle w:val="nrpsTableheader"/>
              <w:rPr>
                <w:rFonts w:asciiTheme="minorHAnsi" w:hAnsiTheme="minorHAnsi" w:cstheme="minorHAnsi"/>
                <w:b w:val="0"/>
                <w:bCs/>
                <w:color w:val="auto"/>
                <w:sz w:val="22"/>
                <w:szCs w:val="24"/>
              </w:rPr>
            </w:pPr>
          </w:p>
        </w:tc>
      </w:tr>
      <w:tr w:rsidRPr="00E5029B" w:rsidR="003D53EC" w:rsidTr="00AA38A4" w14:paraId="4D9943BE" w14:textId="77777777">
        <w:trPr>
          <w:trHeight w:val="345"/>
        </w:trPr>
        <w:tc>
          <w:tcPr>
            <w:tcW w:w="1483" w:type="pct"/>
          </w:tcPr>
          <w:p w:rsidRPr="00E5029B" w:rsidR="003D53EC" w:rsidP="006930B6" w:rsidRDefault="003D53EC" w14:paraId="06D8F2A6"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4BE1723E"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2E8873F" w14:textId="77777777">
            <w:pPr>
              <w:pStyle w:val="nrpsTableheader"/>
              <w:rPr>
                <w:rFonts w:asciiTheme="minorHAnsi" w:hAnsiTheme="minorHAnsi" w:cstheme="minorHAnsi"/>
                <w:b w:val="0"/>
                <w:bCs/>
                <w:color w:val="auto"/>
                <w:sz w:val="22"/>
                <w:szCs w:val="24"/>
              </w:rPr>
            </w:pPr>
          </w:p>
        </w:tc>
      </w:tr>
      <w:tr w:rsidRPr="00E5029B" w:rsidR="003D53EC" w:rsidTr="00AA38A4" w14:paraId="3F8FC7F5" w14:textId="77777777">
        <w:trPr>
          <w:trHeight w:val="345"/>
        </w:trPr>
        <w:tc>
          <w:tcPr>
            <w:tcW w:w="1483" w:type="pct"/>
          </w:tcPr>
          <w:p w:rsidRPr="00E5029B" w:rsidR="003D53EC" w:rsidP="006930B6" w:rsidRDefault="003D53EC" w14:paraId="797738FD"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6DD230B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33A44249" w14:textId="77777777">
            <w:pPr>
              <w:pStyle w:val="nrpsTableheader"/>
              <w:rPr>
                <w:rFonts w:asciiTheme="minorHAnsi" w:hAnsiTheme="minorHAnsi" w:cstheme="minorHAnsi"/>
                <w:b w:val="0"/>
                <w:bCs/>
                <w:color w:val="auto"/>
                <w:sz w:val="22"/>
                <w:szCs w:val="24"/>
              </w:rPr>
            </w:pPr>
          </w:p>
        </w:tc>
      </w:tr>
      <w:tr w:rsidRPr="00E5029B" w:rsidR="003D53EC" w:rsidTr="00AA38A4" w14:paraId="6B49D900" w14:textId="77777777">
        <w:trPr>
          <w:trHeight w:val="345"/>
        </w:trPr>
        <w:tc>
          <w:tcPr>
            <w:tcW w:w="1483" w:type="pct"/>
          </w:tcPr>
          <w:p w:rsidRPr="00E5029B" w:rsidR="003D53EC" w:rsidP="006930B6" w:rsidRDefault="003D53EC" w14:paraId="745D038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2F5CD9B0"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1817FCCC" w14:textId="77777777">
            <w:pPr>
              <w:pStyle w:val="nrpsTableheader"/>
              <w:rPr>
                <w:rFonts w:asciiTheme="minorHAnsi" w:hAnsiTheme="minorHAnsi" w:cstheme="minorHAnsi"/>
                <w:b w:val="0"/>
                <w:bCs/>
                <w:color w:val="auto"/>
                <w:sz w:val="22"/>
                <w:szCs w:val="24"/>
              </w:rPr>
            </w:pPr>
          </w:p>
        </w:tc>
      </w:tr>
      <w:tr w:rsidRPr="00E5029B" w:rsidR="003D53EC" w:rsidTr="00AA38A4" w14:paraId="0F278AD3" w14:textId="77777777">
        <w:trPr>
          <w:trHeight w:val="345"/>
        </w:trPr>
        <w:tc>
          <w:tcPr>
            <w:tcW w:w="1483" w:type="pct"/>
          </w:tcPr>
          <w:p w:rsidRPr="00E5029B" w:rsidR="003D53EC" w:rsidP="006930B6" w:rsidRDefault="003D53EC" w14:paraId="77257794"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736954CF"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2AE786B5" w14:textId="77777777">
            <w:pPr>
              <w:pStyle w:val="nrpsTableheader"/>
              <w:rPr>
                <w:rFonts w:asciiTheme="minorHAnsi" w:hAnsiTheme="minorHAnsi" w:cstheme="minorHAnsi"/>
                <w:b w:val="0"/>
                <w:bCs/>
                <w:color w:val="auto"/>
                <w:sz w:val="22"/>
                <w:szCs w:val="24"/>
              </w:rPr>
            </w:pPr>
          </w:p>
        </w:tc>
      </w:tr>
      <w:tr w:rsidRPr="00E5029B" w:rsidR="003D53EC" w:rsidTr="00AA38A4" w14:paraId="680660C6" w14:textId="77777777">
        <w:trPr>
          <w:trHeight w:val="345"/>
        </w:trPr>
        <w:tc>
          <w:tcPr>
            <w:tcW w:w="1483" w:type="pct"/>
          </w:tcPr>
          <w:p w:rsidRPr="00E5029B" w:rsidR="003D53EC" w:rsidP="006930B6" w:rsidRDefault="003D53EC" w14:paraId="01E21BF9" w14:textId="77777777">
            <w:pPr>
              <w:pStyle w:val="nrpsTableheader"/>
              <w:rPr>
                <w:rFonts w:asciiTheme="minorHAnsi" w:hAnsiTheme="minorHAnsi" w:cstheme="minorHAnsi"/>
                <w:b w:val="0"/>
                <w:bCs/>
                <w:color w:val="auto"/>
                <w:sz w:val="22"/>
                <w:szCs w:val="24"/>
              </w:rPr>
            </w:pPr>
          </w:p>
        </w:tc>
        <w:tc>
          <w:tcPr>
            <w:tcW w:w="1727" w:type="pct"/>
          </w:tcPr>
          <w:p w:rsidRPr="00E5029B" w:rsidR="003D53EC" w:rsidP="006930B6" w:rsidRDefault="003D53EC" w14:paraId="5A57CA8A" w14:textId="77777777">
            <w:pPr>
              <w:pStyle w:val="nrpsTableheader"/>
              <w:rPr>
                <w:rFonts w:asciiTheme="minorHAnsi" w:hAnsiTheme="minorHAnsi" w:cstheme="minorHAnsi"/>
                <w:b w:val="0"/>
                <w:bCs/>
                <w:color w:val="auto"/>
                <w:sz w:val="22"/>
                <w:szCs w:val="24"/>
              </w:rPr>
            </w:pPr>
          </w:p>
        </w:tc>
        <w:tc>
          <w:tcPr>
            <w:tcW w:w="1790" w:type="pct"/>
          </w:tcPr>
          <w:p w:rsidRPr="00E5029B" w:rsidR="003D53EC" w:rsidP="006930B6" w:rsidRDefault="003D53EC" w14:paraId="7501FAFB" w14:textId="77777777">
            <w:pPr>
              <w:pStyle w:val="nrpsTableheader"/>
              <w:rPr>
                <w:rFonts w:asciiTheme="minorHAnsi" w:hAnsiTheme="minorHAnsi" w:cstheme="minorHAnsi"/>
                <w:b w:val="0"/>
                <w:bCs/>
                <w:color w:val="auto"/>
                <w:sz w:val="22"/>
                <w:szCs w:val="24"/>
              </w:rPr>
            </w:pPr>
          </w:p>
        </w:tc>
      </w:tr>
    </w:tbl>
    <w:p w:rsidRPr="00E5029B" w:rsidR="00084D2E" w:rsidP="00C44E80" w:rsidRDefault="000270E6" w14:paraId="6001026F" w14:textId="1196D045">
      <w:pPr>
        <w:pStyle w:val="nrpsNormal"/>
        <w:rPr>
          <w:rFonts w:asciiTheme="minorHAnsi" w:hAnsiTheme="minorHAnsi" w:cstheme="minorHAnsi"/>
        </w:rPr>
      </w:pPr>
      <w:r w:rsidRPr="00E5029B">
        <w:rPr>
          <w:rFonts w:asciiTheme="minorHAnsi" w:hAnsiTheme="minorHAnsi" w:cstheme="minorHAnsi"/>
        </w:rPr>
        <w:t>(Copy this table to document more than one data table.)</w:t>
      </w:r>
    </w:p>
    <w:p w:rsidR="004A63E8" w:rsidRDefault="004A63E8" w14:paraId="0BB1CB2F" w14:textId="77777777">
      <w:pPr>
        <w:spacing w:after="0" w:line="240" w:lineRule="auto"/>
        <w:rPr>
          <w:rFonts w:ascii="Arial" w:hAnsi="Arial" w:eastAsia="Times New Roman" w:cs="Times New Roman"/>
          <w:b/>
          <w:sz w:val="32"/>
          <w:szCs w:val="18"/>
        </w:rPr>
      </w:pPr>
      <w:r>
        <w:br w:type="page"/>
      </w:r>
    </w:p>
    <w:p w:rsidRPr="00E5029B" w:rsidR="00C50DD5" w:rsidP="007B7652" w:rsidRDefault="00A0793A" w14:paraId="703E10A9" w14:textId="68B7405C">
      <w:pPr>
        <w:pStyle w:val="nrpsHeading1"/>
      </w:pPr>
      <w:r>
        <w:t>Data Release Report</w:t>
      </w:r>
      <w:r w:rsidR="2FBB8A00">
        <w:t xml:space="preserve"> (DRR)</w:t>
      </w:r>
    </w:p>
    <w:p w:rsidRPr="00E5029B" w:rsidR="00C50DD5" w:rsidP="00C50DD5" w:rsidRDefault="00C50DD5" w14:paraId="18120CBF" w14:textId="74C05710">
      <w:pPr>
        <w:pStyle w:val="nrpsNormal"/>
        <w:rPr>
          <w:rFonts w:asciiTheme="minorHAnsi" w:hAnsiTheme="minorHAnsi" w:cstheme="minorHAnsi"/>
        </w:rPr>
      </w:pPr>
      <w:r w:rsidRPr="00E5029B">
        <w:rPr>
          <w:rFonts w:asciiTheme="minorHAnsi" w:hAnsiTheme="minorHAnsi" w:cstheme="minorHAnsi"/>
        </w:rPr>
        <w:t>(</w:t>
      </w:r>
      <w:r w:rsidR="00A0793A">
        <w:rPr>
          <w:rFonts w:asciiTheme="minorHAnsi" w:hAnsiTheme="minorHAnsi" w:cstheme="minorHAnsi"/>
        </w:rPr>
        <w:t>I</w:t>
      </w:r>
      <w:r w:rsidR="006209FA">
        <w:rPr>
          <w:rFonts w:asciiTheme="minorHAnsi" w:hAnsiTheme="minorHAnsi" w:cstheme="minorHAnsi"/>
        </w:rPr>
        <w:t xml:space="preserve">ndicate </w:t>
      </w:r>
      <w:r w:rsidR="00216B90">
        <w:rPr>
          <w:rFonts w:asciiTheme="minorHAnsi" w:hAnsiTheme="minorHAnsi" w:cstheme="minorHAnsi"/>
        </w:rPr>
        <w:t>whether</w:t>
      </w:r>
      <w:r w:rsidR="00A0793A">
        <w:rPr>
          <w:rFonts w:asciiTheme="minorHAnsi" w:hAnsiTheme="minorHAnsi" w:cstheme="minorHAnsi"/>
        </w:rPr>
        <w:t xml:space="preserve"> there is a</w:t>
      </w:r>
      <w:r w:rsidR="006209FA">
        <w:rPr>
          <w:rFonts w:asciiTheme="minorHAnsi" w:hAnsiTheme="minorHAnsi" w:cstheme="minorHAnsi"/>
        </w:rPr>
        <w:t>n associated DRR with your data package.</w:t>
      </w:r>
      <w:r w:rsidR="00F85184">
        <w:rPr>
          <w:rFonts w:asciiTheme="minorHAnsi" w:hAnsiTheme="minorHAnsi" w:cstheme="minorHAnsi"/>
        </w:rPr>
        <w:t>)</w:t>
      </w:r>
      <w:r w:rsidR="006209FA">
        <w:rPr>
          <w:rFonts w:asciiTheme="minorHAnsi" w:hAnsiTheme="minorHAnsi" w:cstheme="minorHAnsi"/>
        </w:rPr>
        <w:t xml:space="preserve"> </w:t>
      </w:r>
    </w:p>
    <w:p w:rsidRPr="00216B90" w:rsidR="00B642F0" w:rsidP="2CEB3AFB" w:rsidRDefault="002A3A92" w14:paraId="7D12F2E3" w14:textId="20B60FD6">
      <w:pPr>
        <w:pStyle w:val="nrpsNormal"/>
        <w:rPr>
          <w:rFonts w:asciiTheme="minorHAnsi" w:hAnsiTheme="minorHAnsi" w:cstheme="minorBidi"/>
          <w:sz w:val="24"/>
          <w:szCs w:val="24"/>
        </w:rPr>
      </w:pPr>
      <w:sdt>
        <w:sdtPr>
          <w:rPr>
            <w:rFonts w:asciiTheme="minorHAnsi" w:hAnsiTheme="minorHAnsi" w:cstheme="minorBidi"/>
            <w:sz w:val="24"/>
            <w:szCs w:val="24"/>
          </w:rPr>
          <w:id w:val="-633255459"/>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No</w:t>
      </w:r>
      <w:r w:rsidRPr="38EF160D" w:rsidR="776FD536">
        <w:rPr>
          <w:rFonts w:asciiTheme="minorHAnsi" w:hAnsiTheme="minorHAnsi" w:cstheme="minorBidi"/>
          <w:sz w:val="24"/>
          <w:szCs w:val="24"/>
        </w:rPr>
        <w:t xml:space="preserve">  </w:t>
      </w:r>
      <w:sdt>
        <w:sdtPr>
          <w:rPr>
            <w:rFonts w:asciiTheme="minorHAnsi" w:hAnsiTheme="minorHAnsi" w:cstheme="minorBidi"/>
            <w:sz w:val="24"/>
            <w:szCs w:val="24"/>
          </w:rPr>
          <w:id w:val="-203401141"/>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Yes, </w:t>
      </w:r>
      <w:r w:rsidRPr="38EF160D" w:rsidR="7A663FC2">
        <w:rPr>
          <w:rFonts w:asciiTheme="minorHAnsi" w:hAnsiTheme="minorHAnsi" w:cstheme="minorBidi"/>
          <w:sz w:val="24"/>
          <w:szCs w:val="24"/>
        </w:rPr>
        <w:t xml:space="preserve">it </w:t>
      </w:r>
      <w:r w:rsidRPr="38EF160D" w:rsidR="6C693533">
        <w:rPr>
          <w:rFonts w:asciiTheme="minorHAnsi" w:hAnsiTheme="minorHAnsi" w:cstheme="minorBidi"/>
          <w:sz w:val="24"/>
          <w:szCs w:val="24"/>
        </w:rPr>
        <w:t>already exists</w:t>
      </w:r>
      <w:r w:rsidRPr="38EF160D" w:rsidR="776FD536">
        <w:rPr>
          <w:rFonts w:asciiTheme="minorHAnsi" w:hAnsiTheme="minorHAnsi" w:cstheme="minorBidi"/>
          <w:noProof/>
        </w:rPr>
        <w:t xml:space="preserve">  </w:t>
      </w:r>
      <w:sdt>
        <w:sdtPr>
          <w:rPr>
            <w:rFonts w:asciiTheme="minorHAnsi" w:hAnsiTheme="minorHAnsi" w:cstheme="minorBidi"/>
            <w:sz w:val="24"/>
            <w:szCs w:val="24"/>
          </w:rPr>
          <w:id w:val="-1895194965"/>
          <w14:checkbox>
            <w14:checked w14:val="0"/>
            <w14:checkedState w14:val="2612" w14:font="MS Gothic"/>
            <w14:uncheckedState w14:val="2610" w14:font="MS Gothic"/>
          </w14:checkbox>
        </w:sdtPr>
        <w:sdtEndPr/>
        <w:sdtContent>
          <w:r w:rsidRPr="38EF160D" w:rsidR="21CD5778">
            <w:rPr>
              <w:rFonts w:ascii="MS Gothic" w:hAnsi="MS Gothic" w:eastAsia="MS Gothic" w:cstheme="minorBidi"/>
              <w:sz w:val="24"/>
              <w:szCs w:val="24"/>
            </w:rPr>
            <w:t>☐</w:t>
          </w:r>
        </w:sdtContent>
      </w:sdt>
      <w:r w:rsidRPr="38EF160D" w:rsidR="21CD5778">
        <w:rPr>
          <w:rFonts w:asciiTheme="minorHAnsi" w:hAnsiTheme="minorHAnsi" w:cstheme="minorBidi"/>
          <w:sz w:val="24"/>
          <w:szCs w:val="24"/>
        </w:rPr>
        <w:t xml:space="preserve"> </w:t>
      </w:r>
      <w:r w:rsidRPr="38EF160D" w:rsidR="6C693533">
        <w:rPr>
          <w:rFonts w:asciiTheme="minorHAnsi" w:hAnsiTheme="minorHAnsi" w:cstheme="minorBidi"/>
          <w:sz w:val="24"/>
          <w:szCs w:val="24"/>
        </w:rPr>
        <w:t xml:space="preserve">Yes, plan to </w:t>
      </w:r>
      <w:r w:rsidRPr="38EF160D" w:rsidR="7A663FC2">
        <w:rPr>
          <w:rFonts w:asciiTheme="minorHAnsi" w:hAnsiTheme="minorHAnsi" w:cstheme="minorBidi"/>
          <w:sz w:val="24"/>
          <w:szCs w:val="24"/>
        </w:rPr>
        <w:t>generate on</w:t>
      </w:r>
      <w:r w:rsidRPr="38EF160D" w:rsidR="1E0736C6">
        <w:rPr>
          <w:rFonts w:asciiTheme="minorHAnsi" w:hAnsiTheme="minorHAnsi" w:cstheme="minorBidi"/>
          <w:sz w:val="24"/>
          <w:szCs w:val="24"/>
        </w:rPr>
        <w:t>e with the Data Strike Team</w:t>
      </w:r>
    </w:p>
    <w:p w:rsidRPr="00E5029B" w:rsidR="00AF4665" w:rsidP="2CEB3AFB" w:rsidRDefault="0DFBC54E" w14:paraId="70B059AD" w14:textId="49B39D84">
      <w:pPr>
        <w:pStyle w:val="nrpsNormal"/>
        <w:rPr>
          <w:rFonts w:asciiTheme="minorHAnsi" w:hAnsiTheme="minorHAnsi" w:cstheme="minorBidi"/>
        </w:rPr>
      </w:pPr>
      <w:r w:rsidRPr="2CEB3AFB">
        <w:rPr>
          <w:rFonts w:asciiTheme="minorHAnsi" w:hAnsiTheme="minorHAnsi" w:cstheme="minorBidi"/>
        </w:rPr>
        <w:t xml:space="preserve">(If </w:t>
      </w:r>
      <w:r w:rsidRPr="2CEB3AFB" w:rsidR="031B79CA">
        <w:rPr>
          <w:rFonts w:asciiTheme="minorHAnsi" w:hAnsiTheme="minorHAnsi" w:cstheme="minorBidi"/>
        </w:rPr>
        <w:t xml:space="preserve">you have a DRR and there </w:t>
      </w:r>
      <w:r w:rsidRPr="2CEB3AFB" w:rsidR="3AE08C3C">
        <w:rPr>
          <w:rFonts w:asciiTheme="minorHAnsi" w:hAnsiTheme="minorHAnsi" w:cstheme="minorBidi"/>
        </w:rPr>
        <w:t xml:space="preserve">is an existing reference for it on </w:t>
      </w:r>
      <w:proofErr w:type="spellStart"/>
      <w:r w:rsidRPr="2CEB3AFB" w:rsidR="3AE08C3C">
        <w:rPr>
          <w:rFonts w:asciiTheme="minorHAnsi" w:hAnsiTheme="minorHAnsi" w:cstheme="minorBidi"/>
        </w:rPr>
        <w:t>Data</w:t>
      </w:r>
      <w:r w:rsidRPr="2CEB3AFB" w:rsidR="1EDF37E9">
        <w:rPr>
          <w:rFonts w:asciiTheme="minorHAnsi" w:hAnsiTheme="minorHAnsi" w:cstheme="minorBidi"/>
        </w:rPr>
        <w:t>St</w:t>
      </w:r>
      <w:r w:rsidRPr="2CEB3AFB" w:rsidR="3AE08C3C">
        <w:rPr>
          <w:rFonts w:asciiTheme="minorHAnsi" w:hAnsiTheme="minorHAnsi" w:cstheme="minorBidi"/>
        </w:rPr>
        <w:t>ore</w:t>
      </w:r>
      <w:proofErr w:type="spellEnd"/>
      <w:r w:rsidRPr="2CEB3AFB" w:rsidR="3AE08C3C">
        <w:rPr>
          <w:rFonts w:asciiTheme="minorHAnsi" w:hAnsiTheme="minorHAnsi" w:cstheme="minorBidi"/>
        </w:rPr>
        <w:t>, fill out the table below. Otherwise, you can skip this step</w:t>
      </w:r>
      <w:r w:rsidRPr="2CEB3AFB">
        <w:rPr>
          <w:rFonts w:asciiTheme="minorHAnsi" w:hAnsiTheme="minorHAnsi" w:cstheme="minorBidi"/>
        </w:rPr>
        <w:t xml:space="preserve">.) </w:t>
      </w:r>
    </w:p>
    <w:tbl>
      <w:tblPr>
        <w:tblStyle w:val="NPS1"/>
        <w:tblpPr w:leftFromText="180" w:rightFromText="180" w:vertAnchor="text" w:horzAnchor="margin" w:tblpY="10"/>
        <w:tblW w:w="5000" w:type="pct"/>
        <w:tblLook w:val="04A0" w:firstRow="1" w:lastRow="0" w:firstColumn="1" w:lastColumn="0" w:noHBand="0" w:noVBand="1"/>
      </w:tblPr>
      <w:tblGrid>
        <w:gridCol w:w="6648"/>
        <w:gridCol w:w="7742"/>
      </w:tblGrid>
      <w:tr w:rsidRPr="00E5029B" w:rsidR="00AE7115" w:rsidTr="2F7D6DAB" w14:paraId="49BE01B2" w14:textId="77777777">
        <w:trPr>
          <w:cnfStyle w:val="100000000000" w:firstRow="1" w:lastRow="0" w:firstColumn="0" w:lastColumn="0" w:oddVBand="0" w:evenVBand="0" w:oddHBand="0" w:evenHBand="0" w:firstRowFirstColumn="0" w:firstRowLastColumn="0" w:lastRowFirstColumn="0" w:lastRowLastColumn="0"/>
          <w:trHeight w:val="266"/>
        </w:trPr>
        <w:tc>
          <w:tcPr>
            <w:tcW w:w="2310" w:type="pct"/>
          </w:tcPr>
          <w:p w:rsidRPr="00E5029B" w:rsidR="00AE7115" w:rsidP="2F7D6DAB" w:rsidRDefault="51368C64" w14:paraId="1202A888" w14:textId="39BC5AA6">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23CA735A">
              <w:rPr>
                <w:rFonts w:asciiTheme="minorHAnsi" w:hAnsiTheme="minorHAnsi" w:cstheme="minorBidi"/>
                <w:b/>
                <w:color w:val="FFFFFF" w:themeColor="background1"/>
                <w:sz w:val="22"/>
                <w:szCs w:val="22"/>
              </w:rPr>
              <w:t xml:space="preserve">RR </w:t>
            </w:r>
            <w:r w:rsidRPr="2F7D6DAB">
              <w:rPr>
                <w:rFonts w:asciiTheme="minorHAnsi" w:hAnsiTheme="minorHAnsi" w:cstheme="minorBidi"/>
                <w:b/>
                <w:color w:val="FFFFFF" w:themeColor="background1"/>
                <w:sz w:val="22"/>
                <w:szCs w:val="22"/>
              </w:rPr>
              <w:t>Title</w:t>
            </w:r>
          </w:p>
        </w:tc>
        <w:tc>
          <w:tcPr>
            <w:tcW w:w="2690" w:type="pct"/>
          </w:tcPr>
          <w:p w:rsidRPr="00E5029B" w:rsidR="00AE7115" w:rsidP="2F7D6DAB" w:rsidRDefault="51368C64" w14:paraId="0B081EAF" w14:textId="459B5A02">
            <w:pPr>
              <w:pStyle w:val="nrpsTableheader"/>
              <w:rPr>
                <w:rFonts w:asciiTheme="minorHAnsi" w:hAnsiTheme="minorHAnsi" w:cstheme="minorBidi"/>
                <w:b/>
                <w:color w:val="FFFFFF" w:themeColor="background1"/>
                <w:sz w:val="22"/>
                <w:szCs w:val="22"/>
              </w:rPr>
            </w:pPr>
            <w:r w:rsidRPr="2F7D6DAB">
              <w:rPr>
                <w:rFonts w:asciiTheme="minorHAnsi" w:hAnsiTheme="minorHAnsi" w:cstheme="minorBidi"/>
                <w:b/>
                <w:color w:val="FFFFFF" w:themeColor="background1"/>
                <w:sz w:val="22"/>
                <w:szCs w:val="22"/>
              </w:rPr>
              <w:t>D</w:t>
            </w:r>
            <w:r w:rsidRPr="2F7D6DAB" w:rsidR="4B9D6AFD">
              <w:rPr>
                <w:rFonts w:asciiTheme="minorHAnsi" w:hAnsiTheme="minorHAnsi" w:cstheme="minorBidi"/>
                <w:b/>
                <w:color w:val="FFFFFF" w:themeColor="background1"/>
                <w:sz w:val="22"/>
                <w:szCs w:val="22"/>
              </w:rPr>
              <w:t xml:space="preserve">RR </w:t>
            </w:r>
            <w:r w:rsidRPr="2F7D6DAB" w:rsidR="229EB965">
              <w:rPr>
                <w:rFonts w:asciiTheme="minorHAnsi" w:hAnsiTheme="minorHAnsi" w:cstheme="minorBidi"/>
                <w:b/>
                <w:color w:val="FFFFFF" w:themeColor="background1"/>
                <w:sz w:val="22"/>
                <w:szCs w:val="22"/>
              </w:rPr>
              <w:t xml:space="preserve">Reference Number (from </w:t>
            </w:r>
            <w:proofErr w:type="spellStart"/>
            <w:r w:rsidRPr="2F7D6DAB" w:rsidR="229EB965">
              <w:rPr>
                <w:rFonts w:asciiTheme="minorHAnsi" w:hAnsiTheme="minorHAnsi" w:cstheme="minorBidi"/>
                <w:b/>
                <w:color w:val="FFFFFF" w:themeColor="background1"/>
                <w:sz w:val="22"/>
                <w:szCs w:val="22"/>
              </w:rPr>
              <w:t>Data</w:t>
            </w:r>
            <w:r w:rsidRPr="2F7D6DAB" w:rsidR="6CBA8BFF">
              <w:rPr>
                <w:rFonts w:asciiTheme="minorHAnsi" w:hAnsiTheme="minorHAnsi" w:cstheme="minorBidi"/>
                <w:b/>
                <w:color w:val="FFFFFF" w:themeColor="background1"/>
                <w:sz w:val="22"/>
                <w:szCs w:val="22"/>
              </w:rPr>
              <w:t>S</w:t>
            </w:r>
            <w:r w:rsidRPr="2F7D6DAB" w:rsidR="229EB965">
              <w:rPr>
                <w:rFonts w:asciiTheme="minorHAnsi" w:hAnsiTheme="minorHAnsi" w:cstheme="minorBidi"/>
                <w:b/>
                <w:color w:val="FFFFFF" w:themeColor="background1"/>
                <w:sz w:val="22"/>
                <w:szCs w:val="22"/>
              </w:rPr>
              <w:t>tore</w:t>
            </w:r>
            <w:proofErr w:type="spellEnd"/>
            <w:r w:rsidRPr="2F7D6DAB" w:rsidR="229EB965">
              <w:rPr>
                <w:rFonts w:asciiTheme="minorHAnsi" w:hAnsiTheme="minorHAnsi" w:cstheme="minorBidi"/>
                <w:b/>
                <w:color w:val="FFFFFF" w:themeColor="background1"/>
                <w:sz w:val="22"/>
                <w:szCs w:val="22"/>
              </w:rPr>
              <w:t>)</w:t>
            </w:r>
          </w:p>
        </w:tc>
      </w:tr>
      <w:tr w:rsidRPr="00E5029B" w:rsidR="00AE7115" w:rsidTr="2F7D6DAB" w14:paraId="7A717E05" w14:textId="77777777">
        <w:trPr>
          <w:trHeight w:val="345"/>
        </w:trPr>
        <w:tc>
          <w:tcPr>
            <w:tcW w:w="2310" w:type="pct"/>
          </w:tcPr>
          <w:p w:rsidRPr="00E5029B" w:rsidR="00AE7115" w:rsidRDefault="00AE7115" w14:paraId="1953E0E2" w14:textId="77777777">
            <w:pPr>
              <w:pStyle w:val="nrpsTableheader"/>
              <w:rPr>
                <w:rFonts w:asciiTheme="minorHAnsi" w:hAnsiTheme="minorHAnsi" w:cstheme="minorHAnsi"/>
                <w:b w:val="0"/>
                <w:bCs/>
                <w:color w:val="auto"/>
                <w:sz w:val="22"/>
                <w:szCs w:val="24"/>
              </w:rPr>
            </w:pPr>
          </w:p>
        </w:tc>
        <w:tc>
          <w:tcPr>
            <w:tcW w:w="2690" w:type="pct"/>
          </w:tcPr>
          <w:p w:rsidRPr="00E5029B" w:rsidR="00AE7115" w:rsidRDefault="00AE7115" w14:paraId="41E70210" w14:textId="77777777">
            <w:pPr>
              <w:pStyle w:val="nrpsTableheader"/>
              <w:rPr>
                <w:rFonts w:asciiTheme="minorHAnsi" w:hAnsiTheme="minorHAnsi" w:cstheme="minorHAnsi"/>
                <w:b w:val="0"/>
                <w:bCs/>
                <w:color w:val="auto"/>
                <w:sz w:val="22"/>
                <w:szCs w:val="24"/>
              </w:rPr>
            </w:pPr>
          </w:p>
        </w:tc>
      </w:tr>
    </w:tbl>
    <w:p w:rsidR="0062571A" w:rsidP="00551D96" w:rsidRDefault="0062571A" w14:paraId="40B67890" w14:textId="77777777">
      <w:pPr>
        <w:pStyle w:val="nrpsHeading1"/>
        <w:rPr>
          <w:rFonts w:asciiTheme="minorHAnsi" w:hAnsiTheme="minorHAnsi" w:cstheme="minorHAnsi"/>
          <w:sz w:val="36"/>
          <w:szCs w:val="20"/>
        </w:rPr>
      </w:pPr>
    </w:p>
    <w:p w:rsidRPr="00E5029B" w:rsidR="00804B5A" w:rsidP="00551D96" w:rsidRDefault="008069EA" w14:paraId="4DDA66C3" w14:textId="2A48AA35">
      <w:pPr>
        <w:pStyle w:val="nrpsHeading1"/>
        <w:rPr>
          <w:rFonts w:asciiTheme="minorHAnsi" w:hAnsiTheme="minorHAnsi" w:cstheme="minorHAnsi"/>
          <w:sz w:val="36"/>
          <w:szCs w:val="20"/>
        </w:rPr>
      </w:pPr>
      <w:r w:rsidRPr="00E5029B">
        <w:rPr>
          <w:rFonts w:asciiTheme="minorHAnsi" w:hAnsiTheme="minorHAnsi" w:cstheme="minorHAnsi"/>
          <w:sz w:val="36"/>
          <w:szCs w:val="20"/>
        </w:rPr>
        <w:t>Additional n</w:t>
      </w:r>
      <w:r w:rsidRPr="00E5029B" w:rsidR="00804B5A">
        <w:rPr>
          <w:rFonts w:asciiTheme="minorHAnsi" w:hAnsiTheme="minorHAnsi" w:cstheme="minorHAnsi"/>
          <w:sz w:val="36"/>
          <w:szCs w:val="20"/>
        </w:rPr>
        <w:t xml:space="preserve">otes and </w:t>
      </w:r>
      <w:r w:rsidRPr="00E5029B">
        <w:rPr>
          <w:rFonts w:asciiTheme="minorHAnsi" w:hAnsiTheme="minorHAnsi" w:cstheme="minorHAnsi"/>
          <w:sz w:val="36"/>
          <w:szCs w:val="20"/>
        </w:rPr>
        <w:t>c</w:t>
      </w:r>
      <w:r w:rsidRPr="00E5029B" w:rsidR="00804B5A">
        <w:rPr>
          <w:rFonts w:asciiTheme="minorHAnsi" w:hAnsiTheme="minorHAnsi" w:cstheme="minorHAnsi"/>
          <w:sz w:val="36"/>
          <w:szCs w:val="20"/>
        </w:rPr>
        <w:t>omments</w:t>
      </w:r>
    </w:p>
    <w:tbl>
      <w:tblPr>
        <w:tblStyle w:val="TableGrid"/>
        <w:tblW w:w="0" w:type="auto"/>
        <w:tblLook w:val="04A0" w:firstRow="1" w:lastRow="0" w:firstColumn="1" w:lastColumn="0" w:noHBand="0" w:noVBand="1"/>
      </w:tblPr>
      <w:tblGrid>
        <w:gridCol w:w="12950"/>
      </w:tblGrid>
      <w:tr w:rsidR="005B58E2" w:rsidTr="005B58E2" w14:paraId="18F17B43" w14:textId="77777777">
        <w:trPr>
          <w:trHeight w:val="3563"/>
        </w:trPr>
        <w:tc>
          <w:tcPr>
            <w:tcW w:w="12950" w:type="dxa"/>
          </w:tcPr>
          <w:p w:rsidR="005B58E2" w:rsidP="00D90BE4" w:rsidRDefault="005B58E2" w14:paraId="3C8D6F3E" w14:textId="77777777">
            <w:pPr>
              <w:pStyle w:val="nrpsNormal"/>
              <w:rPr>
                <w:rFonts w:asciiTheme="minorHAnsi" w:hAnsiTheme="minorHAnsi" w:eastAsiaTheme="minorHAnsi" w:cstheme="minorHAnsi"/>
              </w:rPr>
            </w:pPr>
          </w:p>
        </w:tc>
      </w:tr>
    </w:tbl>
    <w:p w:rsidR="003161CD" w:rsidP="00D90BE4" w:rsidRDefault="003161CD" w14:paraId="5C4D7539" w14:textId="77777777">
      <w:pPr>
        <w:pStyle w:val="nrpsNormal"/>
        <w:rPr>
          <w:rFonts w:asciiTheme="minorHAnsi" w:hAnsiTheme="minorHAnsi" w:eastAsiaTheme="minorHAnsi" w:cstheme="minorHAnsi"/>
        </w:rPr>
      </w:pPr>
    </w:p>
    <w:p w:rsidRPr="00E5029B" w:rsidR="00916683" w:rsidP="00D90BE4" w:rsidRDefault="00916683" w14:paraId="2882A602" w14:textId="77777777">
      <w:pPr>
        <w:pStyle w:val="nrpsNormal"/>
        <w:rPr>
          <w:rFonts w:asciiTheme="minorHAnsi" w:hAnsiTheme="minorHAnsi" w:eastAsiaTheme="minorHAnsi" w:cstheme="minorHAnsi"/>
        </w:rPr>
      </w:pPr>
    </w:p>
    <w:sectPr w:rsidRPr="00E5029B" w:rsidR="00916683" w:rsidSect="00344425">
      <w:headerReference w:type="even" r:id="rId21"/>
      <w:headerReference w:type="default" r:id="rId22"/>
      <w:footerReference w:type="even" r:id="rId23"/>
      <w:footerReference w:type="default" r:id="rId24"/>
      <w:headerReference w:type="first" r:id="rId25"/>
      <w:footerReference w:type="first" r:id="rId26"/>
      <w:type w:val="continuous"/>
      <w:pgSz w:w="15840" w:h="12240" w:orient="landscape"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L" w:author="Baker, Robert L" w:date="2024-02-12T09:22:00Z" w:id="15">
    <w:p w:rsidR="1B617FD5" w:rsidRDefault="1B617FD5" w14:paraId="4A989970" w14:textId="16DB4ECE">
      <w:pPr>
        <w:pStyle w:val="CommentText"/>
      </w:pPr>
      <w:r>
        <w:t>Its worth gently suggesting that the data manager be included as a creator. I've seen lots of data packages where the data managers who actually create the packages don't list themselves as creators. I'm not 100% sure why - but it sure seems appropriate to me to list them as creators.</w:t>
      </w:r>
      <w:r>
        <w:rPr>
          <w:rStyle w:val="CommentReference"/>
        </w:rPr>
        <w:annotationRef/>
      </w:r>
    </w:p>
  </w:comment>
  <w:comment w:initials="BL" w:author="Baker, Robert L" w:date="2024-02-12T09:18:00Z" w:id="21">
    <w:p w:rsidR="2834ABF6" w:rsidRDefault="2834ABF6" w14:paraId="7ED4C979" w14:textId="647259A0">
      <w:pPr>
        <w:pStyle w:val="CommentText"/>
      </w:pPr>
      <w:r>
        <w:t>might also include instances where this is no missing value code but there are missing values (e.g. blanks). Missing value codes are preferable to blanks, but I'm sure you will find blanks.</w:t>
      </w:r>
      <w:r>
        <w:rPr>
          <w:rStyle w:val="CommentReference"/>
        </w:rPr>
        <w:annotationRef/>
      </w:r>
    </w:p>
  </w:comment>
  <w:comment w:initials="HD" w:author="Dodd, Hope R" w:date="2024-11-06T10:58:00Z" w:id="27">
    <w:p w:rsidR="00B220BB" w:rsidP="00B220BB" w:rsidRDefault="00B220BB" w14:paraId="1A45657E" w14:textId="77777777">
      <w:pPr>
        <w:pStyle w:val="CommentText"/>
      </w:pPr>
      <w:r>
        <w:rPr>
          <w:rStyle w:val="CommentReference"/>
        </w:rPr>
        <w:annotationRef/>
      </w:r>
      <w:r>
        <w:t xml:space="preserve">Discharge number is a count of the number of readings of depth, velocity, and width increment taken. In some cases, we can collect more than 20 measurements. </w:t>
      </w:r>
    </w:p>
  </w:comment>
  <w:comment w:initials="HD" w:author="Dodd, Hope R" w:date="2024-11-06T11:01:00Z" w:id="31">
    <w:p w:rsidR="001023C7" w:rsidP="001023C7" w:rsidRDefault="001023C7" w14:paraId="4893AA59" w14:textId="77777777">
      <w:pPr>
        <w:pStyle w:val="CommentText"/>
      </w:pPr>
      <w:r>
        <w:rPr>
          <w:rStyle w:val="CommentReference"/>
        </w:rPr>
        <w:annotationRef/>
      </w:r>
      <w:r>
        <w:t>Is this Functional Feeding group code from the new xtab table you created or is this the multiple character string used in the old version of the 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989970" w15:done="0"/>
  <w15:commentEx w15:paraId="7ED4C979" w15:done="0"/>
  <w15:commentEx w15:paraId="1A45657E" w15:done="0"/>
  <w15:commentEx w15:paraId="4893AA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EA4D15" w16cex:dateUtc="2024-02-12T16:22:00Z"/>
  <w16cex:commentExtensible w16cex:durableId="4A9F8ED9" w16cex:dateUtc="2024-02-12T16:18:00Z"/>
  <w16cex:commentExtensible w16cex:durableId="2AD5CA57" w16cex:dateUtc="2024-11-06T16:58:00Z"/>
  <w16cex:commentExtensible w16cex:durableId="2AD5CAF3" w16cex:dateUtc="2024-11-06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989970" w16cid:durableId="35EA4D15"/>
  <w16cid:commentId w16cid:paraId="7ED4C979" w16cid:durableId="4A9F8ED9"/>
  <w16cid:commentId w16cid:paraId="1A45657E" w16cid:durableId="2AD5CA57"/>
  <w16cid:commentId w16cid:paraId="4893AA59" w16cid:durableId="2AD5CA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D6F1D" w:rsidRDefault="00DD6F1D" w14:paraId="752B61AC" w14:textId="77777777">
      <w:r>
        <w:separator/>
      </w:r>
    </w:p>
  </w:endnote>
  <w:endnote w:type="continuationSeparator" w:id="0">
    <w:p w:rsidR="00DD6F1D" w:rsidRDefault="00DD6F1D" w14:paraId="1E81065C" w14:textId="77777777">
      <w:r>
        <w:continuationSeparator/>
      </w:r>
    </w:p>
  </w:endnote>
  <w:endnote w:type="continuationNotice" w:id="1">
    <w:p w:rsidR="00DD6F1D" w:rsidRDefault="00DD6F1D" w14:paraId="124DDB9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9C43B444-74E3-4C81-BB2C-42A83E45B19A}" r:id="rId1"/>
    <w:embedBold w:fontKey="{8346B072-918C-4994-9A0A-3250B40C2A7A}" r:id="rId2"/>
    <w:embedItalic w:fontKey="{5A02D630-A883-4060-8CFD-FB9FED9105CD}" r:id="rId3"/>
    <w:embedBoldItalic w:fontKey="{01BE4E07-7F5A-41D9-9274-04D9CF39AC47}" r:id="rI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w:fontKey="{25547170-1645-4B3D-83A5-A979D9E5CDE3}" r:id="rId5"/>
    <w:embedBold w:fontKey="{A71828F2-3D0D-4AE9-B73D-B6046DD9FDAD}" r:id="rId6"/>
    <w:embedItalic w:fontKey="{EFA871FB-7A77-478A-A745-557E4D2D6489}" r:id="rId7"/>
  </w:font>
  <w:font w:name="Arial">
    <w:panose1 w:val="020B0604020202020204"/>
    <w:charset w:val="00"/>
    <w:family w:val="swiss"/>
    <w:pitch w:val="variable"/>
    <w:sig w:usb0="E0002EFF" w:usb1="C000785B" w:usb2="00000009" w:usb3="00000000" w:csb0="000001FF" w:csb1="00000000"/>
    <w:embedRegular w:fontKey="{CDEE4CD4-C5E3-406F-AF1C-6A5ED3F02E9B}" w:subsetted="1" r:id="rId8"/>
    <w:embedBold w:fontKey="{AFE66196-EDA9-403B-8D43-B0CF9874124C}" w:subsetted="1" r:id="rId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0000000000000000000"/>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w:fontKey="{CC6A7E96-F447-4B31-8ADB-9FF88B98FF1B}" w:subsetted="1" r:id="rId1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4B52C4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2119662"/>
      <w:docPartObj>
        <w:docPartGallery w:val="Page Numbers (Bottom of Page)"/>
        <w:docPartUnique/>
      </w:docPartObj>
    </w:sdtPr>
    <w:sdtEndPr>
      <w:rPr>
        <w:noProof/>
      </w:rPr>
    </w:sdtEndPr>
    <w:sdtContent>
      <w:p w:rsidR="00126D48" w:rsidP="00AF07C0" w:rsidRDefault="00126D48" w14:paraId="4A24C638" w14:textId="33D9E260">
        <w:pPr>
          <w:pStyle w:val="Footer"/>
          <w:jc w:val="center"/>
        </w:pPr>
        <w:r>
          <w:fldChar w:fldCharType="begin"/>
        </w:r>
        <w:r>
          <w:instrText xml:space="preserve"> PAGE   \* MERGEFORMAT </w:instrText>
        </w:r>
        <w:r>
          <w:fldChar w:fldCharType="separate"/>
        </w:r>
        <w:r w:rsidR="00967331">
          <w:rPr>
            <w:noProof/>
          </w:rPr>
          <w:t>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1F10B41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D6F1D" w:rsidRDefault="00DD6F1D" w14:paraId="0D5B74FC" w14:textId="77777777">
      <w:r>
        <w:separator/>
      </w:r>
    </w:p>
  </w:footnote>
  <w:footnote w:type="continuationSeparator" w:id="0">
    <w:p w:rsidR="00DD6F1D" w:rsidRDefault="00DD6F1D" w14:paraId="07008C8C" w14:textId="77777777">
      <w:r>
        <w:continuationSeparator/>
      </w:r>
    </w:p>
  </w:footnote>
  <w:footnote w:type="continuationNotice" w:id="1">
    <w:p w:rsidR="00DD6F1D" w:rsidRDefault="00DD6F1D" w14:paraId="4F5029C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1238ACE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63ABF7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049F" w:rsidRDefault="00B4049F" w14:paraId="57FCE43D"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136A6E05"/>
    <w:multiLevelType w:val="multilevel"/>
    <w:tmpl w:val="F952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4E9504F"/>
    <w:multiLevelType w:val="hybridMultilevel"/>
    <w:tmpl w:val="77C8A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B7A49F2"/>
    <w:multiLevelType w:val="multilevel"/>
    <w:tmpl w:val="2AC63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2513623"/>
    <w:multiLevelType w:val="multilevel"/>
    <w:tmpl w:val="4AD88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CE18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320E3C"/>
    <w:multiLevelType w:val="hybridMultilevel"/>
    <w:tmpl w:val="B8D65C50"/>
    <w:lvl w:ilvl="0" w:tplc="6C2C740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5F66316"/>
    <w:multiLevelType w:val="multilevel"/>
    <w:tmpl w:val="B58EC078"/>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8474CA"/>
    <w:multiLevelType w:val="hybridMultilevel"/>
    <w:tmpl w:val="962ECEC2"/>
    <w:styleLink w:val="ImportedStyle3"/>
    <w:lvl w:ilvl="0" w:tplc="7C4AA63E">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4248F2">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A0CD48">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728A90">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0EC796">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3AE4">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BC39C2">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AAF860">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EEDFD4">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3ADE09E5"/>
    <w:multiLevelType w:val="hybridMultilevel"/>
    <w:tmpl w:val="76C6EEE6"/>
    <w:numStyleLink w:val="ImportedStyle1"/>
  </w:abstractNum>
  <w:abstractNum w:abstractNumId="19" w15:restartNumberingAfterBreak="0">
    <w:nsid w:val="46980279"/>
    <w:multiLevelType w:val="hybridMultilevel"/>
    <w:tmpl w:val="5F46980A"/>
    <w:lvl w:ilvl="0" w:tplc="2B862918">
      <w:start w:val="1"/>
      <w:numFmt w:val="bullet"/>
      <w:pStyle w:val="nrpsBulletlis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4D4B72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14A40"/>
    <w:multiLevelType w:val="hybridMultilevel"/>
    <w:tmpl w:val="825EDD5E"/>
    <w:styleLink w:val="ImportedStyle2"/>
    <w:lvl w:ilvl="0" w:tplc="E902939A">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425614">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66A727C">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888A8C">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E40F31A">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0C0296">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44088">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4AA4B8">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9A69018">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DE13AA8"/>
    <w:multiLevelType w:val="hybridMultilevel"/>
    <w:tmpl w:val="825EDD5E"/>
    <w:numStyleLink w:val="ImportedStyle2"/>
  </w:abstractNum>
  <w:abstractNum w:abstractNumId="25" w15:restartNumberingAfterBreak="0">
    <w:nsid w:val="61291EDC"/>
    <w:multiLevelType w:val="hybridMultilevel"/>
    <w:tmpl w:val="962ECEC2"/>
    <w:numStyleLink w:val="ImportedStyle3"/>
  </w:abstractNum>
  <w:abstractNum w:abstractNumId="26" w15:restartNumberingAfterBreak="0">
    <w:nsid w:val="69C15C75"/>
    <w:multiLevelType w:val="hybridMultilevel"/>
    <w:tmpl w:val="9A621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CC0E3F"/>
    <w:multiLevelType w:val="hybridMultilevel"/>
    <w:tmpl w:val="76C6EEE6"/>
    <w:styleLink w:val="ImportedStyle1"/>
    <w:lvl w:ilvl="0" w:tplc="7FA20D1C">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596088E">
      <w:start w:val="1"/>
      <w:numFmt w:val="bullet"/>
      <w:lvlText w:val="o"/>
      <w:lvlJc w:val="left"/>
      <w:pPr>
        <w:ind w:left="144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768E16">
      <w:start w:val="1"/>
      <w:numFmt w:val="bullet"/>
      <w:lvlText w:val="▪"/>
      <w:lvlJc w:val="left"/>
      <w:pPr>
        <w:ind w:left="21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3DAE928">
      <w:start w:val="1"/>
      <w:numFmt w:val="bullet"/>
      <w:lvlText w:val="·"/>
      <w:lvlJc w:val="left"/>
      <w:pPr>
        <w:ind w:left="288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C0B13E">
      <w:start w:val="1"/>
      <w:numFmt w:val="bullet"/>
      <w:lvlText w:val="o"/>
      <w:lvlJc w:val="left"/>
      <w:pPr>
        <w:ind w:left="360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6041C8">
      <w:start w:val="1"/>
      <w:numFmt w:val="bullet"/>
      <w:lvlText w:val="▪"/>
      <w:lvlJc w:val="left"/>
      <w:pPr>
        <w:ind w:left="432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CD8C79C">
      <w:start w:val="1"/>
      <w:numFmt w:val="bullet"/>
      <w:lvlText w:val="·"/>
      <w:lvlJc w:val="left"/>
      <w:pPr>
        <w:ind w:left="50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F5ABD7C">
      <w:start w:val="1"/>
      <w:numFmt w:val="bullet"/>
      <w:lvlText w:val="o"/>
      <w:lvlJc w:val="left"/>
      <w:pPr>
        <w:ind w:left="576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E47D22">
      <w:start w:val="1"/>
      <w:numFmt w:val="bullet"/>
      <w:lvlText w:val="▪"/>
      <w:lvlJc w:val="left"/>
      <w:pPr>
        <w:ind w:left="6480" w:hanging="36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002659773">
    <w:abstractNumId w:val="14"/>
  </w:num>
  <w:num w:numId="2" w16cid:durableId="150105470">
    <w:abstractNumId w:val="22"/>
  </w:num>
  <w:num w:numId="3" w16cid:durableId="2128038331">
    <w:abstractNumId w:val="16"/>
  </w:num>
  <w:num w:numId="4" w16cid:durableId="436406812">
    <w:abstractNumId w:val="21"/>
  </w:num>
  <w:num w:numId="5" w16cid:durableId="1035152265">
    <w:abstractNumId w:val="9"/>
  </w:num>
  <w:num w:numId="6" w16cid:durableId="1357272956">
    <w:abstractNumId w:val="7"/>
  </w:num>
  <w:num w:numId="7" w16cid:durableId="844831945">
    <w:abstractNumId w:val="6"/>
  </w:num>
  <w:num w:numId="8" w16cid:durableId="1671060636">
    <w:abstractNumId w:val="5"/>
  </w:num>
  <w:num w:numId="9" w16cid:durableId="822431209">
    <w:abstractNumId w:val="4"/>
  </w:num>
  <w:num w:numId="10" w16cid:durableId="1995912252">
    <w:abstractNumId w:val="8"/>
  </w:num>
  <w:num w:numId="11" w16cid:durableId="379474063">
    <w:abstractNumId w:val="3"/>
  </w:num>
  <w:num w:numId="12" w16cid:durableId="1153570894">
    <w:abstractNumId w:val="2"/>
  </w:num>
  <w:num w:numId="13" w16cid:durableId="1409767880">
    <w:abstractNumId w:val="1"/>
  </w:num>
  <w:num w:numId="14" w16cid:durableId="2142502973">
    <w:abstractNumId w:val="0"/>
  </w:num>
  <w:num w:numId="15" w16cid:durableId="22948752">
    <w:abstractNumId w:val="19"/>
  </w:num>
  <w:num w:numId="16" w16cid:durableId="782380145">
    <w:abstractNumId w:val="20"/>
  </w:num>
  <w:num w:numId="17" w16cid:durableId="1928996902">
    <w:abstractNumId w:val="27"/>
  </w:num>
  <w:num w:numId="18" w16cid:durableId="2111469223">
    <w:abstractNumId w:val="18"/>
  </w:num>
  <w:num w:numId="19" w16cid:durableId="1172523246">
    <w:abstractNumId w:val="23"/>
  </w:num>
  <w:num w:numId="20" w16cid:durableId="308170179">
    <w:abstractNumId w:val="24"/>
  </w:num>
  <w:num w:numId="21" w16cid:durableId="1699816102">
    <w:abstractNumId w:val="17"/>
  </w:num>
  <w:num w:numId="22" w16cid:durableId="2099211720">
    <w:abstractNumId w:val="25"/>
  </w:num>
  <w:num w:numId="23" w16cid:durableId="213082108">
    <w:abstractNumId w:val="11"/>
  </w:num>
  <w:num w:numId="24" w16cid:durableId="842546909">
    <w:abstractNumId w:val="26"/>
  </w:num>
  <w:num w:numId="25" w16cid:durableId="2065835301">
    <w:abstractNumId w:val="15"/>
  </w:num>
  <w:num w:numId="26" w16cid:durableId="1852573618">
    <w:abstractNumId w:val="10"/>
  </w:num>
  <w:num w:numId="27" w16cid:durableId="1795635748">
    <w:abstractNumId w:val="13"/>
  </w:num>
  <w:num w:numId="28" w16cid:durableId="734350612">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dd, Hope R">
    <w15:presenceInfo w15:providerId="AD" w15:userId="S::HopeDodd@nps.gov::46087fc7-f5c1-4d2d-b3e5-af6bcb2f243e"/>
  </w15:person>
  <w15:person w15:author="Baker, Robert L">
    <w15:presenceInfo w15:providerId="AD" w15:userId="S::rlbaker@nps.gov::8b2b60ec-7818-483e-81a7-2bc048d21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embedSystemFonts/>
  <w:saveSubsetFonts/>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val="true"/>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763"/>
    <w:rsid w:val="00004673"/>
    <w:rsid w:val="0000545B"/>
    <w:rsid w:val="00005507"/>
    <w:rsid w:val="00005F2F"/>
    <w:rsid w:val="00006076"/>
    <w:rsid w:val="00006AC2"/>
    <w:rsid w:val="00006E14"/>
    <w:rsid w:val="00007524"/>
    <w:rsid w:val="000079E7"/>
    <w:rsid w:val="000105F7"/>
    <w:rsid w:val="00010FC4"/>
    <w:rsid w:val="0001170E"/>
    <w:rsid w:val="0001281F"/>
    <w:rsid w:val="00012897"/>
    <w:rsid w:val="00013A62"/>
    <w:rsid w:val="00013B0A"/>
    <w:rsid w:val="00013E4F"/>
    <w:rsid w:val="00014E1A"/>
    <w:rsid w:val="00014E2A"/>
    <w:rsid w:val="000152CF"/>
    <w:rsid w:val="00015E4B"/>
    <w:rsid w:val="00017860"/>
    <w:rsid w:val="00017987"/>
    <w:rsid w:val="00020E1D"/>
    <w:rsid w:val="00020F36"/>
    <w:rsid w:val="000212C9"/>
    <w:rsid w:val="0002168D"/>
    <w:rsid w:val="00023115"/>
    <w:rsid w:val="00024834"/>
    <w:rsid w:val="0002514B"/>
    <w:rsid w:val="00025597"/>
    <w:rsid w:val="000270A0"/>
    <w:rsid w:val="000270E6"/>
    <w:rsid w:val="00030854"/>
    <w:rsid w:val="000309A8"/>
    <w:rsid w:val="000316D1"/>
    <w:rsid w:val="00032186"/>
    <w:rsid w:val="000322CC"/>
    <w:rsid w:val="00032B86"/>
    <w:rsid w:val="00033235"/>
    <w:rsid w:val="00033AC8"/>
    <w:rsid w:val="00033DA7"/>
    <w:rsid w:val="00034253"/>
    <w:rsid w:val="0003557C"/>
    <w:rsid w:val="000360F0"/>
    <w:rsid w:val="00036E32"/>
    <w:rsid w:val="000373D1"/>
    <w:rsid w:val="0004076C"/>
    <w:rsid w:val="0004091B"/>
    <w:rsid w:val="00040A87"/>
    <w:rsid w:val="000411E5"/>
    <w:rsid w:val="000412B6"/>
    <w:rsid w:val="000412D3"/>
    <w:rsid w:val="00041720"/>
    <w:rsid w:val="00041963"/>
    <w:rsid w:val="00041B48"/>
    <w:rsid w:val="00041BED"/>
    <w:rsid w:val="00042214"/>
    <w:rsid w:val="00042267"/>
    <w:rsid w:val="0004302D"/>
    <w:rsid w:val="000436F7"/>
    <w:rsid w:val="00044B08"/>
    <w:rsid w:val="00045262"/>
    <w:rsid w:val="00045586"/>
    <w:rsid w:val="00045AFA"/>
    <w:rsid w:val="000474EF"/>
    <w:rsid w:val="00047994"/>
    <w:rsid w:val="00047A2A"/>
    <w:rsid w:val="00050E71"/>
    <w:rsid w:val="00052A4E"/>
    <w:rsid w:val="000535DF"/>
    <w:rsid w:val="00053C0E"/>
    <w:rsid w:val="000542A9"/>
    <w:rsid w:val="000546ED"/>
    <w:rsid w:val="00054FDF"/>
    <w:rsid w:val="00055053"/>
    <w:rsid w:val="00055960"/>
    <w:rsid w:val="0005638D"/>
    <w:rsid w:val="00057554"/>
    <w:rsid w:val="00057981"/>
    <w:rsid w:val="000579E1"/>
    <w:rsid w:val="00060139"/>
    <w:rsid w:val="0006105C"/>
    <w:rsid w:val="00061237"/>
    <w:rsid w:val="00061A78"/>
    <w:rsid w:val="00061C8C"/>
    <w:rsid w:val="00063174"/>
    <w:rsid w:val="00063EFD"/>
    <w:rsid w:val="00064D29"/>
    <w:rsid w:val="00065079"/>
    <w:rsid w:val="0006508F"/>
    <w:rsid w:val="00065179"/>
    <w:rsid w:val="00065BBD"/>
    <w:rsid w:val="00066E0F"/>
    <w:rsid w:val="000674AB"/>
    <w:rsid w:val="00070FD3"/>
    <w:rsid w:val="000717F1"/>
    <w:rsid w:val="000718E8"/>
    <w:rsid w:val="00071B51"/>
    <w:rsid w:val="000733C7"/>
    <w:rsid w:val="0007361F"/>
    <w:rsid w:val="000739E3"/>
    <w:rsid w:val="0007443D"/>
    <w:rsid w:val="000744AE"/>
    <w:rsid w:val="000749A3"/>
    <w:rsid w:val="00075619"/>
    <w:rsid w:val="00076D39"/>
    <w:rsid w:val="00077369"/>
    <w:rsid w:val="00080163"/>
    <w:rsid w:val="0008018E"/>
    <w:rsid w:val="000803ED"/>
    <w:rsid w:val="00081C64"/>
    <w:rsid w:val="00081E48"/>
    <w:rsid w:val="00082DA0"/>
    <w:rsid w:val="00082DAA"/>
    <w:rsid w:val="0008300F"/>
    <w:rsid w:val="0008421C"/>
    <w:rsid w:val="00084D2E"/>
    <w:rsid w:val="000850A7"/>
    <w:rsid w:val="000850F2"/>
    <w:rsid w:val="00085C63"/>
    <w:rsid w:val="00086713"/>
    <w:rsid w:val="00086995"/>
    <w:rsid w:val="0008709F"/>
    <w:rsid w:val="000871CA"/>
    <w:rsid w:val="00090376"/>
    <w:rsid w:val="00090AE5"/>
    <w:rsid w:val="00091BAF"/>
    <w:rsid w:val="00092499"/>
    <w:rsid w:val="000925C0"/>
    <w:rsid w:val="00092A11"/>
    <w:rsid w:val="000933BA"/>
    <w:rsid w:val="00093461"/>
    <w:rsid w:val="00093511"/>
    <w:rsid w:val="000936CE"/>
    <w:rsid w:val="00093AC8"/>
    <w:rsid w:val="00093B07"/>
    <w:rsid w:val="00093ED4"/>
    <w:rsid w:val="000949CD"/>
    <w:rsid w:val="00095A95"/>
    <w:rsid w:val="00096459"/>
    <w:rsid w:val="00096742"/>
    <w:rsid w:val="00096A0E"/>
    <w:rsid w:val="00097D5C"/>
    <w:rsid w:val="000A0C35"/>
    <w:rsid w:val="000A0F92"/>
    <w:rsid w:val="000A2897"/>
    <w:rsid w:val="000A2A19"/>
    <w:rsid w:val="000A2B4A"/>
    <w:rsid w:val="000A3BAE"/>
    <w:rsid w:val="000A3BD3"/>
    <w:rsid w:val="000A3DDB"/>
    <w:rsid w:val="000A40A0"/>
    <w:rsid w:val="000A4B3B"/>
    <w:rsid w:val="000A4D3E"/>
    <w:rsid w:val="000A4DFC"/>
    <w:rsid w:val="000A4F14"/>
    <w:rsid w:val="000A53CC"/>
    <w:rsid w:val="000A5626"/>
    <w:rsid w:val="000A58B8"/>
    <w:rsid w:val="000A66A7"/>
    <w:rsid w:val="000A72B7"/>
    <w:rsid w:val="000A72C1"/>
    <w:rsid w:val="000A7665"/>
    <w:rsid w:val="000B0381"/>
    <w:rsid w:val="000B09BB"/>
    <w:rsid w:val="000B0DD7"/>
    <w:rsid w:val="000B1199"/>
    <w:rsid w:val="000B1235"/>
    <w:rsid w:val="000B406B"/>
    <w:rsid w:val="000B567C"/>
    <w:rsid w:val="000B64FA"/>
    <w:rsid w:val="000B69B2"/>
    <w:rsid w:val="000B71B8"/>
    <w:rsid w:val="000B78BA"/>
    <w:rsid w:val="000C052B"/>
    <w:rsid w:val="000C0CC7"/>
    <w:rsid w:val="000C0CE8"/>
    <w:rsid w:val="000C1486"/>
    <w:rsid w:val="000C173E"/>
    <w:rsid w:val="000C2210"/>
    <w:rsid w:val="000C419E"/>
    <w:rsid w:val="000C4A00"/>
    <w:rsid w:val="000C4C0D"/>
    <w:rsid w:val="000C542B"/>
    <w:rsid w:val="000C5B42"/>
    <w:rsid w:val="000C65D3"/>
    <w:rsid w:val="000C6BC8"/>
    <w:rsid w:val="000C7A3A"/>
    <w:rsid w:val="000C7B77"/>
    <w:rsid w:val="000D000E"/>
    <w:rsid w:val="000D04B0"/>
    <w:rsid w:val="000D0597"/>
    <w:rsid w:val="000D13E8"/>
    <w:rsid w:val="000D21AA"/>
    <w:rsid w:val="000D29ED"/>
    <w:rsid w:val="000D2CDA"/>
    <w:rsid w:val="000D3B06"/>
    <w:rsid w:val="000D3B79"/>
    <w:rsid w:val="000D486E"/>
    <w:rsid w:val="000D4ED2"/>
    <w:rsid w:val="000D78E8"/>
    <w:rsid w:val="000D7D3B"/>
    <w:rsid w:val="000D7EBC"/>
    <w:rsid w:val="000D7F75"/>
    <w:rsid w:val="000E0D44"/>
    <w:rsid w:val="000E1582"/>
    <w:rsid w:val="000E22B3"/>
    <w:rsid w:val="000E2590"/>
    <w:rsid w:val="000E260F"/>
    <w:rsid w:val="000E2C26"/>
    <w:rsid w:val="000E2C59"/>
    <w:rsid w:val="000E2EED"/>
    <w:rsid w:val="000E48CF"/>
    <w:rsid w:val="000E4AC6"/>
    <w:rsid w:val="000E5325"/>
    <w:rsid w:val="000E5AB2"/>
    <w:rsid w:val="000E5C37"/>
    <w:rsid w:val="000E5CFA"/>
    <w:rsid w:val="000E6A1C"/>
    <w:rsid w:val="000E7A4E"/>
    <w:rsid w:val="000E7BC8"/>
    <w:rsid w:val="000F0EFC"/>
    <w:rsid w:val="000F19D8"/>
    <w:rsid w:val="000F220F"/>
    <w:rsid w:val="000F2283"/>
    <w:rsid w:val="000F2CBC"/>
    <w:rsid w:val="000F385F"/>
    <w:rsid w:val="000F45DE"/>
    <w:rsid w:val="000F54FE"/>
    <w:rsid w:val="000F5C8B"/>
    <w:rsid w:val="000F5ECF"/>
    <w:rsid w:val="000F6D3A"/>
    <w:rsid w:val="000F6F08"/>
    <w:rsid w:val="000F7CCE"/>
    <w:rsid w:val="00100743"/>
    <w:rsid w:val="0010075E"/>
    <w:rsid w:val="00100803"/>
    <w:rsid w:val="00100CE7"/>
    <w:rsid w:val="00101A1C"/>
    <w:rsid w:val="00101E59"/>
    <w:rsid w:val="00102078"/>
    <w:rsid w:val="00102214"/>
    <w:rsid w:val="001023C7"/>
    <w:rsid w:val="001025E1"/>
    <w:rsid w:val="00103874"/>
    <w:rsid w:val="00104EFC"/>
    <w:rsid w:val="00106660"/>
    <w:rsid w:val="001066CC"/>
    <w:rsid w:val="0010704E"/>
    <w:rsid w:val="00110AEA"/>
    <w:rsid w:val="00111C1D"/>
    <w:rsid w:val="00111C9D"/>
    <w:rsid w:val="0011243D"/>
    <w:rsid w:val="00113C13"/>
    <w:rsid w:val="00113C69"/>
    <w:rsid w:val="001149C6"/>
    <w:rsid w:val="00114C07"/>
    <w:rsid w:val="00114C3E"/>
    <w:rsid w:val="00114E2F"/>
    <w:rsid w:val="001161CE"/>
    <w:rsid w:val="00116A9E"/>
    <w:rsid w:val="00117B10"/>
    <w:rsid w:val="00117C10"/>
    <w:rsid w:val="0012069E"/>
    <w:rsid w:val="001209AB"/>
    <w:rsid w:val="0012172E"/>
    <w:rsid w:val="00122B49"/>
    <w:rsid w:val="00122E3B"/>
    <w:rsid w:val="00123118"/>
    <w:rsid w:val="00123345"/>
    <w:rsid w:val="0012499A"/>
    <w:rsid w:val="00125EA1"/>
    <w:rsid w:val="001260A4"/>
    <w:rsid w:val="00126765"/>
    <w:rsid w:val="00126D48"/>
    <w:rsid w:val="00127203"/>
    <w:rsid w:val="001316B0"/>
    <w:rsid w:val="00131A38"/>
    <w:rsid w:val="00131A88"/>
    <w:rsid w:val="0013406A"/>
    <w:rsid w:val="00134BE5"/>
    <w:rsid w:val="001356D4"/>
    <w:rsid w:val="001358B0"/>
    <w:rsid w:val="00135C8C"/>
    <w:rsid w:val="0013754F"/>
    <w:rsid w:val="00137F46"/>
    <w:rsid w:val="0014023C"/>
    <w:rsid w:val="00140F49"/>
    <w:rsid w:val="00141035"/>
    <w:rsid w:val="00142021"/>
    <w:rsid w:val="00142331"/>
    <w:rsid w:val="001427A3"/>
    <w:rsid w:val="001428D7"/>
    <w:rsid w:val="001434CD"/>
    <w:rsid w:val="0014363C"/>
    <w:rsid w:val="00143669"/>
    <w:rsid w:val="00144B78"/>
    <w:rsid w:val="00144D76"/>
    <w:rsid w:val="001455B4"/>
    <w:rsid w:val="00145862"/>
    <w:rsid w:val="001459E5"/>
    <w:rsid w:val="0014613D"/>
    <w:rsid w:val="00147498"/>
    <w:rsid w:val="001500F6"/>
    <w:rsid w:val="001504AB"/>
    <w:rsid w:val="001508D0"/>
    <w:rsid w:val="001512B8"/>
    <w:rsid w:val="001514BF"/>
    <w:rsid w:val="00151506"/>
    <w:rsid w:val="001517E0"/>
    <w:rsid w:val="00151A8A"/>
    <w:rsid w:val="00151FBA"/>
    <w:rsid w:val="00152153"/>
    <w:rsid w:val="00152DB5"/>
    <w:rsid w:val="00153316"/>
    <w:rsid w:val="00153AD0"/>
    <w:rsid w:val="00154396"/>
    <w:rsid w:val="001548EE"/>
    <w:rsid w:val="0015509C"/>
    <w:rsid w:val="00155883"/>
    <w:rsid w:val="001562A3"/>
    <w:rsid w:val="00157A39"/>
    <w:rsid w:val="00157EBF"/>
    <w:rsid w:val="00160083"/>
    <w:rsid w:val="00163543"/>
    <w:rsid w:val="001642D1"/>
    <w:rsid w:val="00164AA3"/>
    <w:rsid w:val="00164D3D"/>
    <w:rsid w:val="00164F85"/>
    <w:rsid w:val="0016552D"/>
    <w:rsid w:val="00165826"/>
    <w:rsid w:val="001658C5"/>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4CB6"/>
    <w:rsid w:val="00175F88"/>
    <w:rsid w:val="001772AF"/>
    <w:rsid w:val="001805A6"/>
    <w:rsid w:val="001810B3"/>
    <w:rsid w:val="001815D4"/>
    <w:rsid w:val="0018181A"/>
    <w:rsid w:val="00182320"/>
    <w:rsid w:val="00183882"/>
    <w:rsid w:val="00183AD1"/>
    <w:rsid w:val="001840E1"/>
    <w:rsid w:val="001848BB"/>
    <w:rsid w:val="00184C9C"/>
    <w:rsid w:val="001853CC"/>
    <w:rsid w:val="001859FE"/>
    <w:rsid w:val="00185E07"/>
    <w:rsid w:val="00185E46"/>
    <w:rsid w:val="00185F08"/>
    <w:rsid w:val="00186D82"/>
    <w:rsid w:val="001900C7"/>
    <w:rsid w:val="001902A0"/>
    <w:rsid w:val="0019071C"/>
    <w:rsid w:val="001911D4"/>
    <w:rsid w:val="00191334"/>
    <w:rsid w:val="001929DF"/>
    <w:rsid w:val="0019333C"/>
    <w:rsid w:val="00194BBD"/>
    <w:rsid w:val="00195BF0"/>
    <w:rsid w:val="0019660B"/>
    <w:rsid w:val="001972A5"/>
    <w:rsid w:val="001977A9"/>
    <w:rsid w:val="001977EB"/>
    <w:rsid w:val="00197F99"/>
    <w:rsid w:val="001A072B"/>
    <w:rsid w:val="001A3248"/>
    <w:rsid w:val="001A3459"/>
    <w:rsid w:val="001A3A8C"/>
    <w:rsid w:val="001A4263"/>
    <w:rsid w:val="001A456D"/>
    <w:rsid w:val="001A55E2"/>
    <w:rsid w:val="001A562A"/>
    <w:rsid w:val="001A6713"/>
    <w:rsid w:val="001A67EC"/>
    <w:rsid w:val="001A68C8"/>
    <w:rsid w:val="001B0C12"/>
    <w:rsid w:val="001B2290"/>
    <w:rsid w:val="001B259E"/>
    <w:rsid w:val="001B30CF"/>
    <w:rsid w:val="001B31DD"/>
    <w:rsid w:val="001B3CE9"/>
    <w:rsid w:val="001B4471"/>
    <w:rsid w:val="001B4E7F"/>
    <w:rsid w:val="001B5029"/>
    <w:rsid w:val="001B5178"/>
    <w:rsid w:val="001B5AF2"/>
    <w:rsid w:val="001B78DF"/>
    <w:rsid w:val="001B7E74"/>
    <w:rsid w:val="001C09FE"/>
    <w:rsid w:val="001C368B"/>
    <w:rsid w:val="001C3839"/>
    <w:rsid w:val="001C4586"/>
    <w:rsid w:val="001C4E6D"/>
    <w:rsid w:val="001C5E3F"/>
    <w:rsid w:val="001C7205"/>
    <w:rsid w:val="001C79CA"/>
    <w:rsid w:val="001D0385"/>
    <w:rsid w:val="001D0797"/>
    <w:rsid w:val="001D0FA1"/>
    <w:rsid w:val="001D168C"/>
    <w:rsid w:val="001D19A6"/>
    <w:rsid w:val="001D1A8D"/>
    <w:rsid w:val="001D2CC3"/>
    <w:rsid w:val="001D3139"/>
    <w:rsid w:val="001D35B7"/>
    <w:rsid w:val="001D38D5"/>
    <w:rsid w:val="001D44C6"/>
    <w:rsid w:val="001D4B32"/>
    <w:rsid w:val="001D4E44"/>
    <w:rsid w:val="001D5536"/>
    <w:rsid w:val="001D6805"/>
    <w:rsid w:val="001D71DB"/>
    <w:rsid w:val="001E0395"/>
    <w:rsid w:val="001E0508"/>
    <w:rsid w:val="001E0827"/>
    <w:rsid w:val="001E0F96"/>
    <w:rsid w:val="001E1DA6"/>
    <w:rsid w:val="001E27CC"/>
    <w:rsid w:val="001E2A7F"/>
    <w:rsid w:val="001E2C72"/>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B30"/>
    <w:rsid w:val="001F0D85"/>
    <w:rsid w:val="001F1125"/>
    <w:rsid w:val="001F203A"/>
    <w:rsid w:val="001F25EF"/>
    <w:rsid w:val="001F2C78"/>
    <w:rsid w:val="001F33DA"/>
    <w:rsid w:val="001F3E0F"/>
    <w:rsid w:val="001F4336"/>
    <w:rsid w:val="001F49AB"/>
    <w:rsid w:val="001F4D26"/>
    <w:rsid w:val="001F558E"/>
    <w:rsid w:val="001F5968"/>
    <w:rsid w:val="001F5A50"/>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73D"/>
    <w:rsid w:val="00205E2A"/>
    <w:rsid w:val="0020653A"/>
    <w:rsid w:val="0020794E"/>
    <w:rsid w:val="00207CC1"/>
    <w:rsid w:val="0021065E"/>
    <w:rsid w:val="00210856"/>
    <w:rsid w:val="00212378"/>
    <w:rsid w:val="0021237F"/>
    <w:rsid w:val="00212531"/>
    <w:rsid w:val="00212A89"/>
    <w:rsid w:val="00212FAF"/>
    <w:rsid w:val="00213081"/>
    <w:rsid w:val="0021322E"/>
    <w:rsid w:val="00213C72"/>
    <w:rsid w:val="00214A1E"/>
    <w:rsid w:val="002150B2"/>
    <w:rsid w:val="002155B8"/>
    <w:rsid w:val="0021597A"/>
    <w:rsid w:val="00215B80"/>
    <w:rsid w:val="00215E78"/>
    <w:rsid w:val="00216B90"/>
    <w:rsid w:val="00216BBB"/>
    <w:rsid w:val="00216D8B"/>
    <w:rsid w:val="002211E0"/>
    <w:rsid w:val="00221F71"/>
    <w:rsid w:val="00222323"/>
    <w:rsid w:val="00222EB5"/>
    <w:rsid w:val="00223D9E"/>
    <w:rsid w:val="002247FB"/>
    <w:rsid w:val="00224955"/>
    <w:rsid w:val="00224AFA"/>
    <w:rsid w:val="00225140"/>
    <w:rsid w:val="0022549A"/>
    <w:rsid w:val="00227594"/>
    <w:rsid w:val="0022762D"/>
    <w:rsid w:val="00227BA4"/>
    <w:rsid w:val="00230A8C"/>
    <w:rsid w:val="002343D5"/>
    <w:rsid w:val="00235532"/>
    <w:rsid w:val="00235CE9"/>
    <w:rsid w:val="00235F37"/>
    <w:rsid w:val="00236322"/>
    <w:rsid w:val="00237055"/>
    <w:rsid w:val="0023793E"/>
    <w:rsid w:val="0024027F"/>
    <w:rsid w:val="00240DD3"/>
    <w:rsid w:val="00241BB8"/>
    <w:rsid w:val="00241C24"/>
    <w:rsid w:val="002421DD"/>
    <w:rsid w:val="00242255"/>
    <w:rsid w:val="0024291B"/>
    <w:rsid w:val="002433E8"/>
    <w:rsid w:val="00243F78"/>
    <w:rsid w:val="002443A6"/>
    <w:rsid w:val="002443C9"/>
    <w:rsid w:val="002449A5"/>
    <w:rsid w:val="00244B4A"/>
    <w:rsid w:val="002450AF"/>
    <w:rsid w:val="00245718"/>
    <w:rsid w:val="00246088"/>
    <w:rsid w:val="00246242"/>
    <w:rsid w:val="00247651"/>
    <w:rsid w:val="00250843"/>
    <w:rsid w:val="002516C2"/>
    <w:rsid w:val="00251920"/>
    <w:rsid w:val="00252978"/>
    <w:rsid w:val="00253195"/>
    <w:rsid w:val="00254551"/>
    <w:rsid w:val="0025482C"/>
    <w:rsid w:val="0025531A"/>
    <w:rsid w:val="002553C2"/>
    <w:rsid w:val="00255424"/>
    <w:rsid w:val="0025578C"/>
    <w:rsid w:val="00256489"/>
    <w:rsid w:val="002567FA"/>
    <w:rsid w:val="002572D4"/>
    <w:rsid w:val="00257397"/>
    <w:rsid w:val="00257970"/>
    <w:rsid w:val="00257CB2"/>
    <w:rsid w:val="00260013"/>
    <w:rsid w:val="002612FE"/>
    <w:rsid w:val="00261D0E"/>
    <w:rsid w:val="00261EE6"/>
    <w:rsid w:val="00263387"/>
    <w:rsid w:val="0026408C"/>
    <w:rsid w:val="002653C9"/>
    <w:rsid w:val="00265544"/>
    <w:rsid w:val="00265B14"/>
    <w:rsid w:val="00265B30"/>
    <w:rsid w:val="00265F9F"/>
    <w:rsid w:val="0026633D"/>
    <w:rsid w:val="00267AAA"/>
    <w:rsid w:val="002710F5"/>
    <w:rsid w:val="002711DA"/>
    <w:rsid w:val="00271990"/>
    <w:rsid w:val="00271BBB"/>
    <w:rsid w:val="00271F3F"/>
    <w:rsid w:val="00272029"/>
    <w:rsid w:val="0027227C"/>
    <w:rsid w:val="00272693"/>
    <w:rsid w:val="00272860"/>
    <w:rsid w:val="00273CB5"/>
    <w:rsid w:val="00273FEB"/>
    <w:rsid w:val="002741AC"/>
    <w:rsid w:val="0027448E"/>
    <w:rsid w:val="00274C94"/>
    <w:rsid w:val="00274E55"/>
    <w:rsid w:val="00274F44"/>
    <w:rsid w:val="002752DC"/>
    <w:rsid w:val="00275F51"/>
    <w:rsid w:val="002767F8"/>
    <w:rsid w:val="00276AB7"/>
    <w:rsid w:val="0028055E"/>
    <w:rsid w:val="002808B5"/>
    <w:rsid w:val="002828FC"/>
    <w:rsid w:val="0028371D"/>
    <w:rsid w:val="00283C45"/>
    <w:rsid w:val="00283EEC"/>
    <w:rsid w:val="00284825"/>
    <w:rsid w:val="00285D82"/>
    <w:rsid w:val="002860EA"/>
    <w:rsid w:val="00286BDC"/>
    <w:rsid w:val="00287570"/>
    <w:rsid w:val="00287B91"/>
    <w:rsid w:val="002903D6"/>
    <w:rsid w:val="0029083A"/>
    <w:rsid w:val="00290B8D"/>
    <w:rsid w:val="00291792"/>
    <w:rsid w:val="00291A5A"/>
    <w:rsid w:val="002928D6"/>
    <w:rsid w:val="00292995"/>
    <w:rsid w:val="002930B6"/>
    <w:rsid w:val="0029329D"/>
    <w:rsid w:val="002935F9"/>
    <w:rsid w:val="00294357"/>
    <w:rsid w:val="00294C11"/>
    <w:rsid w:val="00295DC4"/>
    <w:rsid w:val="00296F7B"/>
    <w:rsid w:val="00296F95"/>
    <w:rsid w:val="0029725B"/>
    <w:rsid w:val="002972DF"/>
    <w:rsid w:val="0029791A"/>
    <w:rsid w:val="00297CFE"/>
    <w:rsid w:val="002A0E9E"/>
    <w:rsid w:val="002A1BB2"/>
    <w:rsid w:val="002A2726"/>
    <w:rsid w:val="002A376D"/>
    <w:rsid w:val="002A3A4D"/>
    <w:rsid w:val="002A3A92"/>
    <w:rsid w:val="002A3D4E"/>
    <w:rsid w:val="002A4175"/>
    <w:rsid w:val="002A4B5E"/>
    <w:rsid w:val="002A5DC4"/>
    <w:rsid w:val="002A5EED"/>
    <w:rsid w:val="002A7456"/>
    <w:rsid w:val="002A7BFA"/>
    <w:rsid w:val="002B0055"/>
    <w:rsid w:val="002B0A7D"/>
    <w:rsid w:val="002B1458"/>
    <w:rsid w:val="002B15D9"/>
    <w:rsid w:val="002B1BFC"/>
    <w:rsid w:val="002B3802"/>
    <w:rsid w:val="002B479A"/>
    <w:rsid w:val="002B4A22"/>
    <w:rsid w:val="002B4C98"/>
    <w:rsid w:val="002B594D"/>
    <w:rsid w:val="002B6628"/>
    <w:rsid w:val="002B69B3"/>
    <w:rsid w:val="002B6C07"/>
    <w:rsid w:val="002B7E5A"/>
    <w:rsid w:val="002C01A0"/>
    <w:rsid w:val="002C04F8"/>
    <w:rsid w:val="002C058F"/>
    <w:rsid w:val="002C0DE7"/>
    <w:rsid w:val="002C1248"/>
    <w:rsid w:val="002C1A80"/>
    <w:rsid w:val="002C26BE"/>
    <w:rsid w:val="002C3040"/>
    <w:rsid w:val="002C3BD0"/>
    <w:rsid w:val="002C453E"/>
    <w:rsid w:val="002C45AC"/>
    <w:rsid w:val="002C53BA"/>
    <w:rsid w:val="002C55FF"/>
    <w:rsid w:val="002C6488"/>
    <w:rsid w:val="002C64F6"/>
    <w:rsid w:val="002C6655"/>
    <w:rsid w:val="002C6D86"/>
    <w:rsid w:val="002D03F1"/>
    <w:rsid w:val="002D1AF1"/>
    <w:rsid w:val="002D2C75"/>
    <w:rsid w:val="002D2D46"/>
    <w:rsid w:val="002D374C"/>
    <w:rsid w:val="002D3C8E"/>
    <w:rsid w:val="002D46BA"/>
    <w:rsid w:val="002D4E29"/>
    <w:rsid w:val="002D6C8E"/>
    <w:rsid w:val="002D794F"/>
    <w:rsid w:val="002D7D4D"/>
    <w:rsid w:val="002D7EC2"/>
    <w:rsid w:val="002D7F16"/>
    <w:rsid w:val="002E03D8"/>
    <w:rsid w:val="002E06A9"/>
    <w:rsid w:val="002E0DC1"/>
    <w:rsid w:val="002E11B8"/>
    <w:rsid w:val="002E1787"/>
    <w:rsid w:val="002E36A1"/>
    <w:rsid w:val="002E3A3F"/>
    <w:rsid w:val="002E4D7A"/>
    <w:rsid w:val="002E5216"/>
    <w:rsid w:val="002E5B05"/>
    <w:rsid w:val="002E7C85"/>
    <w:rsid w:val="002F0154"/>
    <w:rsid w:val="002F3084"/>
    <w:rsid w:val="002F3531"/>
    <w:rsid w:val="002F364D"/>
    <w:rsid w:val="002F3783"/>
    <w:rsid w:val="002F3C09"/>
    <w:rsid w:val="002F3F78"/>
    <w:rsid w:val="002F408A"/>
    <w:rsid w:val="002F4B2F"/>
    <w:rsid w:val="002F5482"/>
    <w:rsid w:val="002F628F"/>
    <w:rsid w:val="002F6487"/>
    <w:rsid w:val="002F67D7"/>
    <w:rsid w:val="002F72C5"/>
    <w:rsid w:val="002F7E18"/>
    <w:rsid w:val="002F7FF8"/>
    <w:rsid w:val="003001DC"/>
    <w:rsid w:val="003002F6"/>
    <w:rsid w:val="00300B5B"/>
    <w:rsid w:val="00303752"/>
    <w:rsid w:val="0030392A"/>
    <w:rsid w:val="003042A5"/>
    <w:rsid w:val="003043DF"/>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1CD"/>
    <w:rsid w:val="003165D1"/>
    <w:rsid w:val="00317E91"/>
    <w:rsid w:val="00320122"/>
    <w:rsid w:val="0032014F"/>
    <w:rsid w:val="00320940"/>
    <w:rsid w:val="00321DEE"/>
    <w:rsid w:val="00322ED4"/>
    <w:rsid w:val="00323036"/>
    <w:rsid w:val="00324193"/>
    <w:rsid w:val="003243F7"/>
    <w:rsid w:val="00324736"/>
    <w:rsid w:val="00324B29"/>
    <w:rsid w:val="00325153"/>
    <w:rsid w:val="00326033"/>
    <w:rsid w:val="00326921"/>
    <w:rsid w:val="00327122"/>
    <w:rsid w:val="00327A0F"/>
    <w:rsid w:val="00333468"/>
    <w:rsid w:val="003337E6"/>
    <w:rsid w:val="00333A38"/>
    <w:rsid w:val="00333D22"/>
    <w:rsid w:val="00334B4A"/>
    <w:rsid w:val="0033504A"/>
    <w:rsid w:val="003407C7"/>
    <w:rsid w:val="0034091B"/>
    <w:rsid w:val="00340DBC"/>
    <w:rsid w:val="00341096"/>
    <w:rsid w:val="00341BCC"/>
    <w:rsid w:val="00342C46"/>
    <w:rsid w:val="00343C92"/>
    <w:rsid w:val="00344425"/>
    <w:rsid w:val="00344999"/>
    <w:rsid w:val="00344E83"/>
    <w:rsid w:val="00347DC4"/>
    <w:rsid w:val="00347EAE"/>
    <w:rsid w:val="00347F5D"/>
    <w:rsid w:val="00350017"/>
    <w:rsid w:val="0035097C"/>
    <w:rsid w:val="00351D59"/>
    <w:rsid w:val="003550E4"/>
    <w:rsid w:val="0035578D"/>
    <w:rsid w:val="003561E4"/>
    <w:rsid w:val="0035667B"/>
    <w:rsid w:val="00357807"/>
    <w:rsid w:val="00360A7B"/>
    <w:rsid w:val="00361DCB"/>
    <w:rsid w:val="00362092"/>
    <w:rsid w:val="003620CE"/>
    <w:rsid w:val="003629A3"/>
    <w:rsid w:val="003629C1"/>
    <w:rsid w:val="0036326A"/>
    <w:rsid w:val="003646FD"/>
    <w:rsid w:val="00364976"/>
    <w:rsid w:val="00365301"/>
    <w:rsid w:val="0036552F"/>
    <w:rsid w:val="00365B95"/>
    <w:rsid w:val="00365CB6"/>
    <w:rsid w:val="00366220"/>
    <w:rsid w:val="00366737"/>
    <w:rsid w:val="0036704F"/>
    <w:rsid w:val="0036791A"/>
    <w:rsid w:val="00367D37"/>
    <w:rsid w:val="003707B7"/>
    <w:rsid w:val="00370C63"/>
    <w:rsid w:val="00371388"/>
    <w:rsid w:val="003716A5"/>
    <w:rsid w:val="00371BAA"/>
    <w:rsid w:val="003721D0"/>
    <w:rsid w:val="00372889"/>
    <w:rsid w:val="0037385A"/>
    <w:rsid w:val="00373E6E"/>
    <w:rsid w:val="0037413C"/>
    <w:rsid w:val="00374DCA"/>
    <w:rsid w:val="00375127"/>
    <w:rsid w:val="003757B3"/>
    <w:rsid w:val="00375CBA"/>
    <w:rsid w:val="00375F1B"/>
    <w:rsid w:val="00376AD4"/>
    <w:rsid w:val="003777B5"/>
    <w:rsid w:val="00377B01"/>
    <w:rsid w:val="003800AA"/>
    <w:rsid w:val="0038074A"/>
    <w:rsid w:val="00381CF1"/>
    <w:rsid w:val="00381D1E"/>
    <w:rsid w:val="00382329"/>
    <w:rsid w:val="00382FE0"/>
    <w:rsid w:val="00383D63"/>
    <w:rsid w:val="00384549"/>
    <w:rsid w:val="00385BE3"/>
    <w:rsid w:val="00386C45"/>
    <w:rsid w:val="00387247"/>
    <w:rsid w:val="00387E2F"/>
    <w:rsid w:val="003900B4"/>
    <w:rsid w:val="0039084E"/>
    <w:rsid w:val="0039182A"/>
    <w:rsid w:val="0039183E"/>
    <w:rsid w:val="00391D1D"/>
    <w:rsid w:val="00392356"/>
    <w:rsid w:val="00392F7C"/>
    <w:rsid w:val="00393D96"/>
    <w:rsid w:val="00393F4F"/>
    <w:rsid w:val="0039474D"/>
    <w:rsid w:val="00394836"/>
    <w:rsid w:val="00394C8C"/>
    <w:rsid w:val="00395109"/>
    <w:rsid w:val="003953D8"/>
    <w:rsid w:val="00395E1B"/>
    <w:rsid w:val="003961C6"/>
    <w:rsid w:val="003964C9"/>
    <w:rsid w:val="003A22F6"/>
    <w:rsid w:val="003A23DB"/>
    <w:rsid w:val="003A29C0"/>
    <w:rsid w:val="003A2C4F"/>
    <w:rsid w:val="003A2CC3"/>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3F78"/>
    <w:rsid w:val="003B410C"/>
    <w:rsid w:val="003B579D"/>
    <w:rsid w:val="003B5D17"/>
    <w:rsid w:val="003B5E8A"/>
    <w:rsid w:val="003B5FDC"/>
    <w:rsid w:val="003B6CB6"/>
    <w:rsid w:val="003B7541"/>
    <w:rsid w:val="003B7B2B"/>
    <w:rsid w:val="003C0563"/>
    <w:rsid w:val="003C0DD8"/>
    <w:rsid w:val="003C106D"/>
    <w:rsid w:val="003C19D9"/>
    <w:rsid w:val="003C1EB4"/>
    <w:rsid w:val="003C3B13"/>
    <w:rsid w:val="003C4D7D"/>
    <w:rsid w:val="003C5216"/>
    <w:rsid w:val="003C5412"/>
    <w:rsid w:val="003C5746"/>
    <w:rsid w:val="003C57C3"/>
    <w:rsid w:val="003C6490"/>
    <w:rsid w:val="003C689E"/>
    <w:rsid w:val="003C6DB7"/>
    <w:rsid w:val="003C7236"/>
    <w:rsid w:val="003D0099"/>
    <w:rsid w:val="003D19A0"/>
    <w:rsid w:val="003D2059"/>
    <w:rsid w:val="003D2F7A"/>
    <w:rsid w:val="003D3B08"/>
    <w:rsid w:val="003D3FAC"/>
    <w:rsid w:val="003D438F"/>
    <w:rsid w:val="003D4FCA"/>
    <w:rsid w:val="003D53EC"/>
    <w:rsid w:val="003D5C80"/>
    <w:rsid w:val="003D6638"/>
    <w:rsid w:val="003D6BAD"/>
    <w:rsid w:val="003D6EFC"/>
    <w:rsid w:val="003D7502"/>
    <w:rsid w:val="003D7A1C"/>
    <w:rsid w:val="003D7E75"/>
    <w:rsid w:val="003E0721"/>
    <w:rsid w:val="003E0AF6"/>
    <w:rsid w:val="003E28BA"/>
    <w:rsid w:val="003E2E02"/>
    <w:rsid w:val="003E32F2"/>
    <w:rsid w:val="003E3A3B"/>
    <w:rsid w:val="003E3F16"/>
    <w:rsid w:val="003E409E"/>
    <w:rsid w:val="003E4E3A"/>
    <w:rsid w:val="003E517F"/>
    <w:rsid w:val="003F08DF"/>
    <w:rsid w:val="003F0AAB"/>
    <w:rsid w:val="003F1764"/>
    <w:rsid w:val="003F1E16"/>
    <w:rsid w:val="003F2F80"/>
    <w:rsid w:val="003F34F0"/>
    <w:rsid w:val="003F3DC5"/>
    <w:rsid w:val="003F46F1"/>
    <w:rsid w:val="003F52B2"/>
    <w:rsid w:val="003F54F8"/>
    <w:rsid w:val="003F56A2"/>
    <w:rsid w:val="003F5A95"/>
    <w:rsid w:val="003F5F6B"/>
    <w:rsid w:val="004000DC"/>
    <w:rsid w:val="004000F9"/>
    <w:rsid w:val="0040056D"/>
    <w:rsid w:val="00401186"/>
    <w:rsid w:val="00401E3C"/>
    <w:rsid w:val="00402001"/>
    <w:rsid w:val="004020BF"/>
    <w:rsid w:val="00402151"/>
    <w:rsid w:val="004027B6"/>
    <w:rsid w:val="00402B17"/>
    <w:rsid w:val="00402E5D"/>
    <w:rsid w:val="004033D1"/>
    <w:rsid w:val="00404A1A"/>
    <w:rsid w:val="00404A6C"/>
    <w:rsid w:val="00405B0F"/>
    <w:rsid w:val="00407930"/>
    <w:rsid w:val="00407973"/>
    <w:rsid w:val="00410479"/>
    <w:rsid w:val="00410B42"/>
    <w:rsid w:val="00410D1C"/>
    <w:rsid w:val="00411746"/>
    <w:rsid w:val="00412514"/>
    <w:rsid w:val="00412825"/>
    <w:rsid w:val="00413819"/>
    <w:rsid w:val="00414A2E"/>
    <w:rsid w:val="00414E8C"/>
    <w:rsid w:val="004161CF"/>
    <w:rsid w:val="00416E55"/>
    <w:rsid w:val="004175A3"/>
    <w:rsid w:val="00417DE5"/>
    <w:rsid w:val="00420043"/>
    <w:rsid w:val="0042169A"/>
    <w:rsid w:val="004220EE"/>
    <w:rsid w:val="00422329"/>
    <w:rsid w:val="00422A19"/>
    <w:rsid w:val="004239FE"/>
    <w:rsid w:val="00424FC6"/>
    <w:rsid w:val="0042501A"/>
    <w:rsid w:val="004252AA"/>
    <w:rsid w:val="0042580A"/>
    <w:rsid w:val="00426C21"/>
    <w:rsid w:val="00426C84"/>
    <w:rsid w:val="00430D80"/>
    <w:rsid w:val="004318BB"/>
    <w:rsid w:val="00432935"/>
    <w:rsid w:val="0043356E"/>
    <w:rsid w:val="00433B7B"/>
    <w:rsid w:val="004340EA"/>
    <w:rsid w:val="00434203"/>
    <w:rsid w:val="00434B4F"/>
    <w:rsid w:val="00434BB2"/>
    <w:rsid w:val="00434DB2"/>
    <w:rsid w:val="00435220"/>
    <w:rsid w:val="00436827"/>
    <w:rsid w:val="004405AE"/>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72A"/>
    <w:rsid w:val="00444BDE"/>
    <w:rsid w:val="00445023"/>
    <w:rsid w:val="0044596B"/>
    <w:rsid w:val="00445BF8"/>
    <w:rsid w:val="00445D55"/>
    <w:rsid w:val="00446589"/>
    <w:rsid w:val="00446AB3"/>
    <w:rsid w:val="00446ECB"/>
    <w:rsid w:val="004501D6"/>
    <w:rsid w:val="00450504"/>
    <w:rsid w:val="00450567"/>
    <w:rsid w:val="00450714"/>
    <w:rsid w:val="0045102E"/>
    <w:rsid w:val="00451ED1"/>
    <w:rsid w:val="004520D8"/>
    <w:rsid w:val="00452524"/>
    <w:rsid w:val="004527CD"/>
    <w:rsid w:val="00452E0F"/>
    <w:rsid w:val="00452EF3"/>
    <w:rsid w:val="00453C00"/>
    <w:rsid w:val="0045554C"/>
    <w:rsid w:val="00455833"/>
    <w:rsid w:val="00456302"/>
    <w:rsid w:val="004567CF"/>
    <w:rsid w:val="00456E59"/>
    <w:rsid w:val="004570C2"/>
    <w:rsid w:val="0045767C"/>
    <w:rsid w:val="00460B66"/>
    <w:rsid w:val="00460BFD"/>
    <w:rsid w:val="00461530"/>
    <w:rsid w:val="004616E8"/>
    <w:rsid w:val="00462093"/>
    <w:rsid w:val="00462827"/>
    <w:rsid w:val="0046303C"/>
    <w:rsid w:val="004635F3"/>
    <w:rsid w:val="004647C7"/>
    <w:rsid w:val="00464D3B"/>
    <w:rsid w:val="00465B8B"/>
    <w:rsid w:val="00465CAF"/>
    <w:rsid w:val="00465EC1"/>
    <w:rsid w:val="004667A4"/>
    <w:rsid w:val="004673BB"/>
    <w:rsid w:val="00467F8B"/>
    <w:rsid w:val="0047016B"/>
    <w:rsid w:val="004703BB"/>
    <w:rsid w:val="004704EC"/>
    <w:rsid w:val="00470C45"/>
    <w:rsid w:val="00471B92"/>
    <w:rsid w:val="00471DDC"/>
    <w:rsid w:val="00472496"/>
    <w:rsid w:val="00472A99"/>
    <w:rsid w:val="00472AFA"/>
    <w:rsid w:val="00472BF3"/>
    <w:rsid w:val="00472C31"/>
    <w:rsid w:val="0047334C"/>
    <w:rsid w:val="004733A0"/>
    <w:rsid w:val="0047367E"/>
    <w:rsid w:val="0047372B"/>
    <w:rsid w:val="004748BB"/>
    <w:rsid w:val="004754BE"/>
    <w:rsid w:val="004755ED"/>
    <w:rsid w:val="00475E1E"/>
    <w:rsid w:val="00476EF0"/>
    <w:rsid w:val="00476F36"/>
    <w:rsid w:val="004777E6"/>
    <w:rsid w:val="00477BBA"/>
    <w:rsid w:val="00477BD4"/>
    <w:rsid w:val="00477DC6"/>
    <w:rsid w:val="004809CE"/>
    <w:rsid w:val="0048189C"/>
    <w:rsid w:val="00481A15"/>
    <w:rsid w:val="00481C0F"/>
    <w:rsid w:val="00483CAD"/>
    <w:rsid w:val="00484972"/>
    <w:rsid w:val="00484B2E"/>
    <w:rsid w:val="0048686E"/>
    <w:rsid w:val="00487004"/>
    <w:rsid w:val="004874F2"/>
    <w:rsid w:val="004908D5"/>
    <w:rsid w:val="00490AB4"/>
    <w:rsid w:val="00490DF6"/>
    <w:rsid w:val="00493634"/>
    <w:rsid w:val="00493A4E"/>
    <w:rsid w:val="00495279"/>
    <w:rsid w:val="00495328"/>
    <w:rsid w:val="004955CD"/>
    <w:rsid w:val="00495C62"/>
    <w:rsid w:val="00496588"/>
    <w:rsid w:val="00496EE5"/>
    <w:rsid w:val="00497172"/>
    <w:rsid w:val="00497D5F"/>
    <w:rsid w:val="004A02C0"/>
    <w:rsid w:val="004A0F21"/>
    <w:rsid w:val="004A15FF"/>
    <w:rsid w:val="004A1BA4"/>
    <w:rsid w:val="004A1F20"/>
    <w:rsid w:val="004A238D"/>
    <w:rsid w:val="004A39A9"/>
    <w:rsid w:val="004A3BA4"/>
    <w:rsid w:val="004A45D8"/>
    <w:rsid w:val="004A4F1C"/>
    <w:rsid w:val="004A63E8"/>
    <w:rsid w:val="004A6BDD"/>
    <w:rsid w:val="004A715D"/>
    <w:rsid w:val="004A7705"/>
    <w:rsid w:val="004A79CF"/>
    <w:rsid w:val="004B0825"/>
    <w:rsid w:val="004B1C90"/>
    <w:rsid w:val="004B2322"/>
    <w:rsid w:val="004B2DF6"/>
    <w:rsid w:val="004B36B2"/>
    <w:rsid w:val="004B444F"/>
    <w:rsid w:val="004B5174"/>
    <w:rsid w:val="004B5C6F"/>
    <w:rsid w:val="004B66DE"/>
    <w:rsid w:val="004B670C"/>
    <w:rsid w:val="004B6763"/>
    <w:rsid w:val="004B6797"/>
    <w:rsid w:val="004B7116"/>
    <w:rsid w:val="004B7A07"/>
    <w:rsid w:val="004B7B2D"/>
    <w:rsid w:val="004C0D0E"/>
    <w:rsid w:val="004C1AC2"/>
    <w:rsid w:val="004C1C48"/>
    <w:rsid w:val="004C23E7"/>
    <w:rsid w:val="004C2B0D"/>
    <w:rsid w:val="004C3B95"/>
    <w:rsid w:val="004C40F3"/>
    <w:rsid w:val="004C4285"/>
    <w:rsid w:val="004C56C2"/>
    <w:rsid w:val="004C5A6C"/>
    <w:rsid w:val="004C65D1"/>
    <w:rsid w:val="004C6A76"/>
    <w:rsid w:val="004C7116"/>
    <w:rsid w:val="004C72D4"/>
    <w:rsid w:val="004C7BDE"/>
    <w:rsid w:val="004D1CA4"/>
    <w:rsid w:val="004D26EF"/>
    <w:rsid w:val="004D29F0"/>
    <w:rsid w:val="004D31E7"/>
    <w:rsid w:val="004D345F"/>
    <w:rsid w:val="004D3DA0"/>
    <w:rsid w:val="004D459B"/>
    <w:rsid w:val="004D4D42"/>
    <w:rsid w:val="004D61D4"/>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1CB9"/>
    <w:rsid w:val="004F2B62"/>
    <w:rsid w:val="004F312E"/>
    <w:rsid w:val="004F342A"/>
    <w:rsid w:val="004F3619"/>
    <w:rsid w:val="004F57E8"/>
    <w:rsid w:val="004F6199"/>
    <w:rsid w:val="004F6FAA"/>
    <w:rsid w:val="004F6FD5"/>
    <w:rsid w:val="004F7487"/>
    <w:rsid w:val="004F76E8"/>
    <w:rsid w:val="00501FBC"/>
    <w:rsid w:val="00502D89"/>
    <w:rsid w:val="00502FDE"/>
    <w:rsid w:val="005032AF"/>
    <w:rsid w:val="005057D7"/>
    <w:rsid w:val="00506125"/>
    <w:rsid w:val="005063CA"/>
    <w:rsid w:val="0050697C"/>
    <w:rsid w:val="00507A85"/>
    <w:rsid w:val="00511BB9"/>
    <w:rsid w:val="00512565"/>
    <w:rsid w:val="00513C7F"/>
    <w:rsid w:val="005143FE"/>
    <w:rsid w:val="00514DE0"/>
    <w:rsid w:val="005150FD"/>
    <w:rsid w:val="00515A1F"/>
    <w:rsid w:val="005203B3"/>
    <w:rsid w:val="00520460"/>
    <w:rsid w:val="005213FE"/>
    <w:rsid w:val="00523FB9"/>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3C44"/>
    <w:rsid w:val="00534631"/>
    <w:rsid w:val="0053527A"/>
    <w:rsid w:val="0053572C"/>
    <w:rsid w:val="0053573A"/>
    <w:rsid w:val="005360C8"/>
    <w:rsid w:val="00537170"/>
    <w:rsid w:val="00537ADB"/>
    <w:rsid w:val="00537EC9"/>
    <w:rsid w:val="00541561"/>
    <w:rsid w:val="00541BEF"/>
    <w:rsid w:val="005425AE"/>
    <w:rsid w:val="00542984"/>
    <w:rsid w:val="00543E55"/>
    <w:rsid w:val="0054489A"/>
    <w:rsid w:val="00544A09"/>
    <w:rsid w:val="00544B26"/>
    <w:rsid w:val="00545D08"/>
    <w:rsid w:val="00545EFD"/>
    <w:rsid w:val="00546081"/>
    <w:rsid w:val="005467B5"/>
    <w:rsid w:val="00547036"/>
    <w:rsid w:val="005470B2"/>
    <w:rsid w:val="00547838"/>
    <w:rsid w:val="00547D4E"/>
    <w:rsid w:val="005506E1"/>
    <w:rsid w:val="00550C5A"/>
    <w:rsid w:val="00550ECA"/>
    <w:rsid w:val="00551D96"/>
    <w:rsid w:val="0055219A"/>
    <w:rsid w:val="00552B4F"/>
    <w:rsid w:val="005539FD"/>
    <w:rsid w:val="00553F87"/>
    <w:rsid w:val="00555AD9"/>
    <w:rsid w:val="00556635"/>
    <w:rsid w:val="00556BAE"/>
    <w:rsid w:val="0055708F"/>
    <w:rsid w:val="00557264"/>
    <w:rsid w:val="00557578"/>
    <w:rsid w:val="00557B64"/>
    <w:rsid w:val="0056060C"/>
    <w:rsid w:val="00561D4C"/>
    <w:rsid w:val="00561DFC"/>
    <w:rsid w:val="00563CB5"/>
    <w:rsid w:val="0056498D"/>
    <w:rsid w:val="00565B3C"/>
    <w:rsid w:val="00565EA4"/>
    <w:rsid w:val="0056692A"/>
    <w:rsid w:val="00567584"/>
    <w:rsid w:val="00567F95"/>
    <w:rsid w:val="00570088"/>
    <w:rsid w:val="005702B4"/>
    <w:rsid w:val="005719B9"/>
    <w:rsid w:val="00573176"/>
    <w:rsid w:val="00573554"/>
    <w:rsid w:val="00574473"/>
    <w:rsid w:val="00577085"/>
    <w:rsid w:val="005807C5"/>
    <w:rsid w:val="00580A85"/>
    <w:rsid w:val="005826DC"/>
    <w:rsid w:val="00582BB7"/>
    <w:rsid w:val="0058326E"/>
    <w:rsid w:val="0058434F"/>
    <w:rsid w:val="00584F6E"/>
    <w:rsid w:val="00586042"/>
    <w:rsid w:val="00586665"/>
    <w:rsid w:val="00586A79"/>
    <w:rsid w:val="005875E1"/>
    <w:rsid w:val="00591092"/>
    <w:rsid w:val="00591204"/>
    <w:rsid w:val="0059229E"/>
    <w:rsid w:val="0059247F"/>
    <w:rsid w:val="005939C7"/>
    <w:rsid w:val="00593EE8"/>
    <w:rsid w:val="0059405F"/>
    <w:rsid w:val="00595A76"/>
    <w:rsid w:val="0059693A"/>
    <w:rsid w:val="00596BDE"/>
    <w:rsid w:val="00597696"/>
    <w:rsid w:val="005979A4"/>
    <w:rsid w:val="00597B6B"/>
    <w:rsid w:val="005A06B7"/>
    <w:rsid w:val="005A191C"/>
    <w:rsid w:val="005A1D69"/>
    <w:rsid w:val="005A2267"/>
    <w:rsid w:val="005A2A89"/>
    <w:rsid w:val="005A2C69"/>
    <w:rsid w:val="005A2CD1"/>
    <w:rsid w:val="005A2E55"/>
    <w:rsid w:val="005A2FA8"/>
    <w:rsid w:val="005A4385"/>
    <w:rsid w:val="005A43BE"/>
    <w:rsid w:val="005A6D89"/>
    <w:rsid w:val="005A7D4F"/>
    <w:rsid w:val="005B078E"/>
    <w:rsid w:val="005B1498"/>
    <w:rsid w:val="005B1BC9"/>
    <w:rsid w:val="005B2406"/>
    <w:rsid w:val="005B2898"/>
    <w:rsid w:val="005B2F84"/>
    <w:rsid w:val="005B3547"/>
    <w:rsid w:val="005B3B2B"/>
    <w:rsid w:val="005B426E"/>
    <w:rsid w:val="005B432B"/>
    <w:rsid w:val="005B4701"/>
    <w:rsid w:val="005B4833"/>
    <w:rsid w:val="005B48B3"/>
    <w:rsid w:val="005B4AA1"/>
    <w:rsid w:val="005B56DF"/>
    <w:rsid w:val="005B58E2"/>
    <w:rsid w:val="005B65D6"/>
    <w:rsid w:val="005B6A40"/>
    <w:rsid w:val="005B7029"/>
    <w:rsid w:val="005C0246"/>
    <w:rsid w:val="005C04C9"/>
    <w:rsid w:val="005C1BC0"/>
    <w:rsid w:val="005C2512"/>
    <w:rsid w:val="005C257A"/>
    <w:rsid w:val="005C29C5"/>
    <w:rsid w:val="005C2D5E"/>
    <w:rsid w:val="005C3309"/>
    <w:rsid w:val="005C3CCE"/>
    <w:rsid w:val="005C4986"/>
    <w:rsid w:val="005C6157"/>
    <w:rsid w:val="005C6165"/>
    <w:rsid w:val="005C633B"/>
    <w:rsid w:val="005D0791"/>
    <w:rsid w:val="005D0E9E"/>
    <w:rsid w:val="005D145E"/>
    <w:rsid w:val="005D1524"/>
    <w:rsid w:val="005D1D9C"/>
    <w:rsid w:val="005D2DD5"/>
    <w:rsid w:val="005D6718"/>
    <w:rsid w:val="005D74DB"/>
    <w:rsid w:val="005E0A8A"/>
    <w:rsid w:val="005E0B35"/>
    <w:rsid w:val="005E123F"/>
    <w:rsid w:val="005E1BEA"/>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FEC"/>
    <w:rsid w:val="005F60F9"/>
    <w:rsid w:val="005F6BE9"/>
    <w:rsid w:val="005F6F44"/>
    <w:rsid w:val="005F7A5F"/>
    <w:rsid w:val="00600C67"/>
    <w:rsid w:val="00600FBB"/>
    <w:rsid w:val="006011FB"/>
    <w:rsid w:val="00601BBE"/>
    <w:rsid w:val="006021CD"/>
    <w:rsid w:val="00602DB0"/>
    <w:rsid w:val="00603D8D"/>
    <w:rsid w:val="00605756"/>
    <w:rsid w:val="006070AF"/>
    <w:rsid w:val="00607C5A"/>
    <w:rsid w:val="00607EAC"/>
    <w:rsid w:val="00610084"/>
    <w:rsid w:val="0061022A"/>
    <w:rsid w:val="00610319"/>
    <w:rsid w:val="00610F7C"/>
    <w:rsid w:val="00611560"/>
    <w:rsid w:val="00611903"/>
    <w:rsid w:val="00611E24"/>
    <w:rsid w:val="006124D8"/>
    <w:rsid w:val="00612AF5"/>
    <w:rsid w:val="00612F13"/>
    <w:rsid w:val="00613023"/>
    <w:rsid w:val="006132C9"/>
    <w:rsid w:val="00613B32"/>
    <w:rsid w:val="00614278"/>
    <w:rsid w:val="006164EB"/>
    <w:rsid w:val="00616C51"/>
    <w:rsid w:val="0061773E"/>
    <w:rsid w:val="0061797B"/>
    <w:rsid w:val="006207EE"/>
    <w:rsid w:val="006209FA"/>
    <w:rsid w:val="00621171"/>
    <w:rsid w:val="006220A2"/>
    <w:rsid w:val="00622912"/>
    <w:rsid w:val="00622C19"/>
    <w:rsid w:val="00623413"/>
    <w:rsid w:val="00624340"/>
    <w:rsid w:val="00624DC6"/>
    <w:rsid w:val="00625011"/>
    <w:rsid w:val="0062563F"/>
    <w:rsid w:val="0062571A"/>
    <w:rsid w:val="006258B4"/>
    <w:rsid w:val="00626D4E"/>
    <w:rsid w:val="00626F93"/>
    <w:rsid w:val="006277C1"/>
    <w:rsid w:val="00627A49"/>
    <w:rsid w:val="0063148F"/>
    <w:rsid w:val="00631B91"/>
    <w:rsid w:val="00631BAD"/>
    <w:rsid w:val="006321F7"/>
    <w:rsid w:val="00633108"/>
    <w:rsid w:val="006335C5"/>
    <w:rsid w:val="00633855"/>
    <w:rsid w:val="00633882"/>
    <w:rsid w:val="00634144"/>
    <w:rsid w:val="00634EDC"/>
    <w:rsid w:val="0063517A"/>
    <w:rsid w:val="00635528"/>
    <w:rsid w:val="00635E83"/>
    <w:rsid w:val="0063662E"/>
    <w:rsid w:val="00636736"/>
    <w:rsid w:val="0063679E"/>
    <w:rsid w:val="00636882"/>
    <w:rsid w:val="00636E56"/>
    <w:rsid w:val="00637809"/>
    <w:rsid w:val="00637911"/>
    <w:rsid w:val="00637A01"/>
    <w:rsid w:val="00637B7F"/>
    <w:rsid w:val="00637BAC"/>
    <w:rsid w:val="00641C94"/>
    <w:rsid w:val="006423FC"/>
    <w:rsid w:val="00642B73"/>
    <w:rsid w:val="00642D61"/>
    <w:rsid w:val="00642D9C"/>
    <w:rsid w:val="006433DF"/>
    <w:rsid w:val="00645576"/>
    <w:rsid w:val="00646134"/>
    <w:rsid w:val="00646373"/>
    <w:rsid w:val="00646545"/>
    <w:rsid w:val="0064661A"/>
    <w:rsid w:val="006467F7"/>
    <w:rsid w:val="006469FC"/>
    <w:rsid w:val="006472A6"/>
    <w:rsid w:val="0064737C"/>
    <w:rsid w:val="00647CDC"/>
    <w:rsid w:val="006502DA"/>
    <w:rsid w:val="00650928"/>
    <w:rsid w:val="00650B9B"/>
    <w:rsid w:val="00650D9D"/>
    <w:rsid w:val="00651954"/>
    <w:rsid w:val="006532C1"/>
    <w:rsid w:val="00654BBF"/>
    <w:rsid w:val="00655318"/>
    <w:rsid w:val="00655C4A"/>
    <w:rsid w:val="00655E82"/>
    <w:rsid w:val="006569D7"/>
    <w:rsid w:val="0065789E"/>
    <w:rsid w:val="00657980"/>
    <w:rsid w:val="006579CE"/>
    <w:rsid w:val="006608C8"/>
    <w:rsid w:val="00661C4D"/>
    <w:rsid w:val="00661F04"/>
    <w:rsid w:val="00662E1B"/>
    <w:rsid w:val="00663582"/>
    <w:rsid w:val="00663AE4"/>
    <w:rsid w:val="006652BF"/>
    <w:rsid w:val="00666BB2"/>
    <w:rsid w:val="00666E01"/>
    <w:rsid w:val="006706D3"/>
    <w:rsid w:val="006706DF"/>
    <w:rsid w:val="00670ED4"/>
    <w:rsid w:val="0067137D"/>
    <w:rsid w:val="006718A3"/>
    <w:rsid w:val="00671B4D"/>
    <w:rsid w:val="00671DDD"/>
    <w:rsid w:val="00671E0B"/>
    <w:rsid w:val="00672126"/>
    <w:rsid w:val="006724D4"/>
    <w:rsid w:val="00672FDE"/>
    <w:rsid w:val="00673CD6"/>
    <w:rsid w:val="00674093"/>
    <w:rsid w:val="00674AA2"/>
    <w:rsid w:val="0067504C"/>
    <w:rsid w:val="006767E3"/>
    <w:rsid w:val="00676B67"/>
    <w:rsid w:val="00676DB8"/>
    <w:rsid w:val="00677D1B"/>
    <w:rsid w:val="00677DC7"/>
    <w:rsid w:val="0068064B"/>
    <w:rsid w:val="006828C8"/>
    <w:rsid w:val="00683230"/>
    <w:rsid w:val="0068398A"/>
    <w:rsid w:val="00683A07"/>
    <w:rsid w:val="00683DC4"/>
    <w:rsid w:val="00684056"/>
    <w:rsid w:val="00685B0E"/>
    <w:rsid w:val="00686232"/>
    <w:rsid w:val="00686375"/>
    <w:rsid w:val="00686741"/>
    <w:rsid w:val="00687490"/>
    <w:rsid w:val="00690AA1"/>
    <w:rsid w:val="00690AB7"/>
    <w:rsid w:val="00690B3B"/>
    <w:rsid w:val="00691471"/>
    <w:rsid w:val="00691A11"/>
    <w:rsid w:val="00691CF6"/>
    <w:rsid w:val="006930B6"/>
    <w:rsid w:val="00693257"/>
    <w:rsid w:val="006942A6"/>
    <w:rsid w:val="00694AEE"/>
    <w:rsid w:val="006952AD"/>
    <w:rsid w:val="006976A5"/>
    <w:rsid w:val="006979AC"/>
    <w:rsid w:val="006A0E3A"/>
    <w:rsid w:val="006A1617"/>
    <w:rsid w:val="006A26C4"/>
    <w:rsid w:val="006A29A3"/>
    <w:rsid w:val="006A3842"/>
    <w:rsid w:val="006A3999"/>
    <w:rsid w:val="006A3ED6"/>
    <w:rsid w:val="006A4863"/>
    <w:rsid w:val="006A4F5E"/>
    <w:rsid w:val="006A60F2"/>
    <w:rsid w:val="006A62D1"/>
    <w:rsid w:val="006A7436"/>
    <w:rsid w:val="006A79F3"/>
    <w:rsid w:val="006A7BFC"/>
    <w:rsid w:val="006B30CF"/>
    <w:rsid w:val="006B345F"/>
    <w:rsid w:val="006B3772"/>
    <w:rsid w:val="006B3E74"/>
    <w:rsid w:val="006B50A2"/>
    <w:rsid w:val="006B5AA1"/>
    <w:rsid w:val="006B5BE1"/>
    <w:rsid w:val="006B62D5"/>
    <w:rsid w:val="006B664B"/>
    <w:rsid w:val="006B785F"/>
    <w:rsid w:val="006B7E76"/>
    <w:rsid w:val="006B7FBC"/>
    <w:rsid w:val="006B7FF3"/>
    <w:rsid w:val="006C0F23"/>
    <w:rsid w:val="006C187F"/>
    <w:rsid w:val="006C1E4A"/>
    <w:rsid w:val="006C218E"/>
    <w:rsid w:val="006C3B74"/>
    <w:rsid w:val="006C57DC"/>
    <w:rsid w:val="006C7322"/>
    <w:rsid w:val="006D031F"/>
    <w:rsid w:val="006D1831"/>
    <w:rsid w:val="006D1B0C"/>
    <w:rsid w:val="006D1CF5"/>
    <w:rsid w:val="006D23A0"/>
    <w:rsid w:val="006D24A2"/>
    <w:rsid w:val="006D2558"/>
    <w:rsid w:val="006D2C91"/>
    <w:rsid w:val="006D3D65"/>
    <w:rsid w:val="006D3E9B"/>
    <w:rsid w:val="006D4624"/>
    <w:rsid w:val="006D4FBB"/>
    <w:rsid w:val="006D506F"/>
    <w:rsid w:val="006D526B"/>
    <w:rsid w:val="006D7186"/>
    <w:rsid w:val="006D7641"/>
    <w:rsid w:val="006E0218"/>
    <w:rsid w:val="006E0404"/>
    <w:rsid w:val="006E05F5"/>
    <w:rsid w:val="006E07A2"/>
    <w:rsid w:val="006E1C62"/>
    <w:rsid w:val="006E226B"/>
    <w:rsid w:val="006E25E2"/>
    <w:rsid w:val="006E40D7"/>
    <w:rsid w:val="006E55F4"/>
    <w:rsid w:val="006E65DE"/>
    <w:rsid w:val="006E6F99"/>
    <w:rsid w:val="006E73AD"/>
    <w:rsid w:val="006E7606"/>
    <w:rsid w:val="006F080F"/>
    <w:rsid w:val="006F0BF6"/>
    <w:rsid w:val="006F187C"/>
    <w:rsid w:val="006F3733"/>
    <w:rsid w:val="006F3A99"/>
    <w:rsid w:val="006F3CDA"/>
    <w:rsid w:val="006F3D1A"/>
    <w:rsid w:val="006F4421"/>
    <w:rsid w:val="006F488B"/>
    <w:rsid w:val="006F4ACA"/>
    <w:rsid w:val="006F63F7"/>
    <w:rsid w:val="006F6DA5"/>
    <w:rsid w:val="007002CD"/>
    <w:rsid w:val="00701813"/>
    <w:rsid w:val="007027D7"/>
    <w:rsid w:val="00702C1B"/>
    <w:rsid w:val="0070359C"/>
    <w:rsid w:val="00703B25"/>
    <w:rsid w:val="00704F3F"/>
    <w:rsid w:val="007053F9"/>
    <w:rsid w:val="00706421"/>
    <w:rsid w:val="0070651D"/>
    <w:rsid w:val="007069D8"/>
    <w:rsid w:val="007070D2"/>
    <w:rsid w:val="00707162"/>
    <w:rsid w:val="0070724A"/>
    <w:rsid w:val="007078AE"/>
    <w:rsid w:val="00710723"/>
    <w:rsid w:val="0071072C"/>
    <w:rsid w:val="007108ED"/>
    <w:rsid w:val="00712118"/>
    <w:rsid w:val="00712DC6"/>
    <w:rsid w:val="00714685"/>
    <w:rsid w:val="00714AD7"/>
    <w:rsid w:val="00714F25"/>
    <w:rsid w:val="0071543F"/>
    <w:rsid w:val="0071564B"/>
    <w:rsid w:val="007168A0"/>
    <w:rsid w:val="00716BEE"/>
    <w:rsid w:val="00717B14"/>
    <w:rsid w:val="00717BFD"/>
    <w:rsid w:val="00722E66"/>
    <w:rsid w:val="00722EF7"/>
    <w:rsid w:val="007251AA"/>
    <w:rsid w:val="00725422"/>
    <w:rsid w:val="00727BD4"/>
    <w:rsid w:val="00730140"/>
    <w:rsid w:val="007302EE"/>
    <w:rsid w:val="00731C65"/>
    <w:rsid w:val="007328BA"/>
    <w:rsid w:val="00732C1F"/>
    <w:rsid w:val="007335AE"/>
    <w:rsid w:val="00733A06"/>
    <w:rsid w:val="00733B50"/>
    <w:rsid w:val="00734245"/>
    <w:rsid w:val="00734552"/>
    <w:rsid w:val="00736419"/>
    <w:rsid w:val="00736B29"/>
    <w:rsid w:val="00736E5F"/>
    <w:rsid w:val="00736EF7"/>
    <w:rsid w:val="00737A9C"/>
    <w:rsid w:val="00737B6D"/>
    <w:rsid w:val="00740408"/>
    <w:rsid w:val="00740866"/>
    <w:rsid w:val="00740AC8"/>
    <w:rsid w:val="00741897"/>
    <w:rsid w:val="007419AF"/>
    <w:rsid w:val="00742386"/>
    <w:rsid w:val="0074252C"/>
    <w:rsid w:val="0074256F"/>
    <w:rsid w:val="00742CB2"/>
    <w:rsid w:val="00743CEB"/>
    <w:rsid w:val="00744140"/>
    <w:rsid w:val="007447C4"/>
    <w:rsid w:val="0074490B"/>
    <w:rsid w:val="00744B55"/>
    <w:rsid w:val="007450E9"/>
    <w:rsid w:val="0074540D"/>
    <w:rsid w:val="00746740"/>
    <w:rsid w:val="00747FF5"/>
    <w:rsid w:val="0075024F"/>
    <w:rsid w:val="00750E0C"/>
    <w:rsid w:val="00751759"/>
    <w:rsid w:val="00751887"/>
    <w:rsid w:val="007524A2"/>
    <w:rsid w:val="0075255D"/>
    <w:rsid w:val="007526AA"/>
    <w:rsid w:val="00752E17"/>
    <w:rsid w:val="0075458B"/>
    <w:rsid w:val="00754831"/>
    <w:rsid w:val="00754FF0"/>
    <w:rsid w:val="0075569A"/>
    <w:rsid w:val="007557DD"/>
    <w:rsid w:val="007558A5"/>
    <w:rsid w:val="00755960"/>
    <w:rsid w:val="0075631E"/>
    <w:rsid w:val="00756C5A"/>
    <w:rsid w:val="00756D79"/>
    <w:rsid w:val="00760794"/>
    <w:rsid w:val="00761B13"/>
    <w:rsid w:val="00761BEF"/>
    <w:rsid w:val="007625E2"/>
    <w:rsid w:val="0076267F"/>
    <w:rsid w:val="00762987"/>
    <w:rsid w:val="00763445"/>
    <w:rsid w:val="00763DB6"/>
    <w:rsid w:val="00763F97"/>
    <w:rsid w:val="007647D9"/>
    <w:rsid w:val="00766213"/>
    <w:rsid w:val="00766BD0"/>
    <w:rsid w:val="00770103"/>
    <w:rsid w:val="0077019C"/>
    <w:rsid w:val="00770942"/>
    <w:rsid w:val="00770E37"/>
    <w:rsid w:val="00771374"/>
    <w:rsid w:val="00771681"/>
    <w:rsid w:val="00772787"/>
    <w:rsid w:val="007728A2"/>
    <w:rsid w:val="00772BFE"/>
    <w:rsid w:val="00773451"/>
    <w:rsid w:val="007757DC"/>
    <w:rsid w:val="00776AE9"/>
    <w:rsid w:val="00777004"/>
    <w:rsid w:val="00780AC0"/>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37D7"/>
    <w:rsid w:val="0079418E"/>
    <w:rsid w:val="00794BB3"/>
    <w:rsid w:val="00794DF2"/>
    <w:rsid w:val="00795AB4"/>
    <w:rsid w:val="0079704E"/>
    <w:rsid w:val="0079785C"/>
    <w:rsid w:val="007979BD"/>
    <w:rsid w:val="00797C55"/>
    <w:rsid w:val="007A1025"/>
    <w:rsid w:val="007A103D"/>
    <w:rsid w:val="007A1756"/>
    <w:rsid w:val="007A197D"/>
    <w:rsid w:val="007A21F3"/>
    <w:rsid w:val="007A26E1"/>
    <w:rsid w:val="007A2F3C"/>
    <w:rsid w:val="007A365A"/>
    <w:rsid w:val="007A4357"/>
    <w:rsid w:val="007A5013"/>
    <w:rsid w:val="007A767A"/>
    <w:rsid w:val="007B0B8C"/>
    <w:rsid w:val="007B0C5A"/>
    <w:rsid w:val="007B138F"/>
    <w:rsid w:val="007B1A93"/>
    <w:rsid w:val="007B260D"/>
    <w:rsid w:val="007B2BEC"/>
    <w:rsid w:val="007B2E66"/>
    <w:rsid w:val="007B2FCF"/>
    <w:rsid w:val="007B3247"/>
    <w:rsid w:val="007B38B6"/>
    <w:rsid w:val="007B448F"/>
    <w:rsid w:val="007B4751"/>
    <w:rsid w:val="007B4CF1"/>
    <w:rsid w:val="007B57BB"/>
    <w:rsid w:val="007B6520"/>
    <w:rsid w:val="007B6D2B"/>
    <w:rsid w:val="007B7652"/>
    <w:rsid w:val="007B7D01"/>
    <w:rsid w:val="007C0547"/>
    <w:rsid w:val="007C0681"/>
    <w:rsid w:val="007C0D59"/>
    <w:rsid w:val="007C120C"/>
    <w:rsid w:val="007C1839"/>
    <w:rsid w:val="007C1D36"/>
    <w:rsid w:val="007C1EEF"/>
    <w:rsid w:val="007C256C"/>
    <w:rsid w:val="007C3818"/>
    <w:rsid w:val="007C39A5"/>
    <w:rsid w:val="007C3C9A"/>
    <w:rsid w:val="007C3E20"/>
    <w:rsid w:val="007C3F05"/>
    <w:rsid w:val="007C53ED"/>
    <w:rsid w:val="007C5BCA"/>
    <w:rsid w:val="007C5E74"/>
    <w:rsid w:val="007C6D9F"/>
    <w:rsid w:val="007C77F1"/>
    <w:rsid w:val="007C7C5F"/>
    <w:rsid w:val="007C7FEB"/>
    <w:rsid w:val="007D04EB"/>
    <w:rsid w:val="007D09B9"/>
    <w:rsid w:val="007D09E1"/>
    <w:rsid w:val="007D2C83"/>
    <w:rsid w:val="007D2E57"/>
    <w:rsid w:val="007D2FDC"/>
    <w:rsid w:val="007D303C"/>
    <w:rsid w:val="007D3B2E"/>
    <w:rsid w:val="007D4554"/>
    <w:rsid w:val="007D4623"/>
    <w:rsid w:val="007D58D2"/>
    <w:rsid w:val="007D5DF9"/>
    <w:rsid w:val="007D63E6"/>
    <w:rsid w:val="007D6A4C"/>
    <w:rsid w:val="007D6D6C"/>
    <w:rsid w:val="007D787A"/>
    <w:rsid w:val="007E10DA"/>
    <w:rsid w:val="007E2266"/>
    <w:rsid w:val="007E312D"/>
    <w:rsid w:val="007E3AC6"/>
    <w:rsid w:val="007E4271"/>
    <w:rsid w:val="007E47C5"/>
    <w:rsid w:val="007E4872"/>
    <w:rsid w:val="007E56A4"/>
    <w:rsid w:val="007E57D9"/>
    <w:rsid w:val="007E59C8"/>
    <w:rsid w:val="007E5A82"/>
    <w:rsid w:val="007E6455"/>
    <w:rsid w:val="007E6FC1"/>
    <w:rsid w:val="007E7CD5"/>
    <w:rsid w:val="007F07FE"/>
    <w:rsid w:val="007F0E27"/>
    <w:rsid w:val="007F1524"/>
    <w:rsid w:val="007F3160"/>
    <w:rsid w:val="007F3886"/>
    <w:rsid w:val="007F3890"/>
    <w:rsid w:val="007F4768"/>
    <w:rsid w:val="007F5804"/>
    <w:rsid w:val="007F5A64"/>
    <w:rsid w:val="007F5B0A"/>
    <w:rsid w:val="007F605C"/>
    <w:rsid w:val="007F60FF"/>
    <w:rsid w:val="007F6296"/>
    <w:rsid w:val="007F64E7"/>
    <w:rsid w:val="007F73F8"/>
    <w:rsid w:val="007F7FD5"/>
    <w:rsid w:val="00801649"/>
    <w:rsid w:val="0080196C"/>
    <w:rsid w:val="0080314A"/>
    <w:rsid w:val="008045C1"/>
    <w:rsid w:val="00804B00"/>
    <w:rsid w:val="00804B5A"/>
    <w:rsid w:val="008050EF"/>
    <w:rsid w:val="0080588E"/>
    <w:rsid w:val="008069EA"/>
    <w:rsid w:val="008069F6"/>
    <w:rsid w:val="00806B07"/>
    <w:rsid w:val="00807320"/>
    <w:rsid w:val="0080762E"/>
    <w:rsid w:val="008078CC"/>
    <w:rsid w:val="008079F6"/>
    <w:rsid w:val="00807FD4"/>
    <w:rsid w:val="008101C4"/>
    <w:rsid w:val="0081089C"/>
    <w:rsid w:val="00810AC6"/>
    <w:rsid w:val="00811BD4"/>
    <w:rsid w:val="008120A1"/>
    <w:rsid w:val="00812EE6"/>
    <w:rsid w:val="008134A7"/>
    <w:rsid w:val="00814B89"/>
    <w:rsid w:val="0081528C"/>
    <w:rsid w:val="00816238"/>
    <w:rsid w:val="00816380"/>
    <w:rsid w:val="008165D9"/>
    <w:rsid w:val="00817F90"/>
    <w:rsid w:val="00820939"/>
    <w:rsid w:val="00821703"/>
    <w:rsid w:val="00822A46"/>
    <w:rsid w:val="00823D8F"/>
    <w:rsid w:val="00825A87"/>
    <w:rsid w:val="00826B80"/>
    <w:rsid w:val="0082728C"/>
    <w:rsid w:val="00827B63"/>
    <w:rsid w:val="008306B1"/>
    <w:rsid w:val="008307E1"/>
    <w:rsid w:val="0083099E"/>
    <w:rsid w:val="00830A95"/>
    <w:rsid w:val="00830FAA"/>
    <w:rsid w:val="00830FCE"/>
    <w:rsid w:val="008314AA"/>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161A"/>
    <w:rsid w:val="0084283D"/>
    <w:rsid w:val="00843381"/>
    <w:rsid w:val="008434DB"/>
    <w:rsid w:val="008435A0"/>
    <w:rsid w:val="00843E74"/>
    <w:rsid w:val="00843F3A"/>
    <w:rsid w:val="0084467B"/>
    <w:rsid w:val="00844998"/>
    <w:rsid w:val="00846041"/>
    <w:rsid w:val="008466F1"/>
    <w:rsid w:val="00850637"/>
    <w:rsid w:val="00850DC3"/>
    <w:rsid w:val="00851521"/>
    <w:rsid w:val="00852C96"/>
    <w:rsid w:val="00852F0F"/>
    <w:rsid w:val="00852F52"/>
    <w:rsid w:val="008535C4"/>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4CA"/>
    <w:rsid w:val="00862D34"/>
    <w:rsid w:val="00863700"/>
    <w:rsid w:val="008643BC"/>
    <w:rsid w:val="00864CD5"/>
    <w:rsid w:val="008656E7"/>
    <w:rsid w:val="00865963"/>
    <w:rsid w:val="00865EF0"/>
    <w:rsid w:val="00866B13"/>
    <w:rsid w:val="00867725"/>
    <w:rsid w:val="00867A5B"/>
    <w:rsid w:val="008706DF"/>
    <w:rsid w:val="00871A97"/>
    <w:rsid w:val="008723EA"/>
    <w:rsid w:val="008724DD"/>
    <w:rsid w:val="00873008"/>
    <w:rsid w:val="00873A0D"/>
    <w:rsid w:val="00873F34"/>
    <w:rsid w:val="00874747"/>
    <w:rsid w:val="0087492E"/>
    <w:rsid w:val="00875049"/>
    <w:rsid w:val="008760A2"/>
    <w:rsid w:val="0087613E"/>
    <w:rsid w:val="00876C08"/>
    <w:rsid w:val="00877164"/>
    <w:rsid w:val="00877377"/>
    <w:rsid w:val="0088083C"/>
    <w:rsid w:val="00880CCA"/>
    <w:rsid w:val="008814AD"/>
    <w:rsid w:val="00883381"/>
    <w:rsid w:val="008844C7"/>
    <w:rsid w:val="00884EA8"/>
    <w:rsid w:val="00885919"/>
    <w:rsid w:val="00886239"/>
    <w:rsid w:val="008904F3"/>
    <w:rsid w:val="0089082D"/>
    <w:rsid w:val="00890B7A"/>
    <w:rsid w:val="00890CF6"/>
    <w:rsid w:val="00891AD2"/>
    <w:rsid w:val="00891EDF"/>
    <w:rsid w:val="00892342"/>
    <w:rsid w:val="00892A91"/>
    <w:rsid w:val="00893481"/>
    <w:rsid w:val="00893ABE"/>
    <w:rsid w:val="00893C86"/>
    <w:rsid w:val="00893F48"/>
    <w:rsid w:val="00894F22"/>
    <w:rsid w:val="008954BC"/>
    <w:rsid w:val="008955A3"/>
    <w:rsid w:val="00895BF0"/>
    <w:rsid w:val="00896BE6"/>
    <w:rsid w:val="00897D70"/>
    <w:rsid w:val="008A00DD"/>
    <w:rsid w:val="008A0380"/>
    <w:rsid w:val="008A1C10"/>
    <w:rsid w:val="008A2B9A"/>
    <w:rsid w:val="008A31D7"/>
    <w:rsid w:val="008A3247"/>
    <w:rsid w:val="008A3675"/>
    <w:rsid w:val="008A4088"/>
    <w:rsid w:val="008A4965"/>
    <w:rsid w:val="008A4DE2"/>
    <w:rsid w:val="008A6763"/>
    <w:rsid w:val="008A7C21"/>
    <w:rsid w:val="008B056A"/>
    <w:rsid w:val="008B1D5A"/>
    <w:rsid w:val="008B20BC"/>
    <w:rsid w:val="008B3B59"/>
    <w:rsid w:val="008B3E0B"/>
    <w:rsid w:val="008B521F"/>
    <w:rsid w:val="008B53EC"/>
    <w:rsid w:val="008B6A94"/>
    <w:rsid w:val="008B6C4E"/>
    <w:rsid w:val="008B6CC9"/>
    <w:rsid w:val="008B7E23"/>
    <w:rsid w:val="008C138D"/>
    <w:rsid w:val="008C2373"/>
    <w:rsid w:val="008C5103"/>
    <w:rsid w:val="008C6666"/>
    <w:rsid w:val="008C6B04"/>
    <w:rsid w:val="008C6C59"/>
    <w:rsid w:val="008C714C"/>
    <w:rsid w:val="008D0192"/>
    <w:rsid w:val="008D0676"/>
    <w:rsid w:val="008D0A03"/>
    <w:rsid w:val="008D0EFF"/>
    <w:rsid w:val="008D1D73"/>
    <w:rsid w:val="008D2298"/>
    <w:rsid w:val="008D3F29"/>
    <w:rsid w:val="008D4164"/>
    <w:rsid w:val="008D4A4F"/>
    <w:rsid w:val="008D4A75"/>
    <w:rsid w:val="008D5949"/>
    <w:rsid w:val="008D5A18"/>
    <w:rsid w:val="008D5AAC"/>
    <w:rsid w:val="008D641A"/>
    <w:rsid w:val="008D7BBE"/>
    <w:rsid w:val="008D7DAA"/>
    <w:rsid w:val="008E0855"/>
    <w:rsid w:val="008E0B40"/>
    <w:rsid w:val="008E0D9C"/>
    <w:rsid w:val="008E1135"/>
    <w:rsid w:val="008E1876"/>
    <w:rsid w:val="008E214E"/>
    <w:rsid w:val="008E2262"/>
    <w:rsid w:val="008E293F"/>
    <w:rsid w:val="008E5DED"/>
    <w:rsid w:val="008E5FE3"/>
    <w:rsid w:val="008E6755"/>
    <w:rsid w:val="008E6984"/>
    <w:rsid w:val="008E771C"/>
    <w:rsid w:val="008E7A8A"/>
    <w:rsid w:val="008F1305"/>
    <w:rsid w:val="008F1AB3"/>
    <w:rsid w:val="008F1F1E"/>
    <w:rsid w:val="008F2455"/>
    <w:rsid w:val="008F25F1"/>
    <w:rsid w:val="008F27FF"/>
    <w:rsid w:val="008F2B87"/>
    <w:rsid w:val="008F38BA"/>
    <w:rsid w:val="008F4456"/>
    <w:rsid w:val="008F4A87"/>
    <w:rsid w:val="008F69B9"/>
    <w:rsid w:val="009011A1"/>
    <w:rsid w:val="00901C90"/>
    <w:rsid w:val="0090222F"/>
    <w:rsid w:val="00902C72"/>
    <w:rsid w:val="00903583"/>
    <w:rsid w:val="00903D41"/>
    <w:rsid w:val="00904960"/>
    <w:rsid w:val="009068E7"/>
    <w:rsid w:val="00906919"/>
    <w:rsid w:val="00906983"/>
    <w:rsid w:val="00910591"/>
    <w:rsid w:val="009109E9"/>
    <w:rsid w:val="00910D19"/>
    <w:rsid w:val="00911DEC"/>
    <w:rsid w:val="00912034"/>
    <w:rsid w:val="00912049"/>
    <w:rsid w:val="0091282D"/>
    <w:rsid w:val="009134D2"/>
    <w:rsid w:val="00913603"/>
    <w:rsid w:val="00913A28"/>
    <w:rsid w:val="009146E1"/>
    <w:rsid w:val="0091492A"/>
    <w:rsid w:val="0091533F"/>
    <w:rsid w:val="00916683"/>
    <w:rsid w:val="0091704E"/>
    <w:rsid w:val="00917A5C"/>
    <w:rsid w:val="009204F9"/>
    <w:rsid w:val="00921FB0"/>
    <w:rsid w:val="00922297"/>
    <w:rsid w:val="00923D9F"/>
    <w:rsid w:val="00925649"/>
    <w:rsid w:val="009259F4"/>
    <w:rsid w:val="00925BEC"/>
    <w:rsid w:val="00926551"/>
    <w:rsid w:val="00930204"/>
    <w:rsid w:val="0093079E"/>
    <w:rsid w:val="0093171E"/>
    <w:rsid w:val="00931BDD"/>
    <w:rsid w:val="0093239F"/>
    <w:rsid w:val="00932AC2"/>
    <w:rsid w:val="00933442"/>
    <w:rsid w:val="00933A54"/>
    <w:rsid w:val="009340FF"/>
    <w:rsid w:val="009341C1"/>
    <w:rsid w:val="0093444E"/>
    <w:rsid w:val="00935162"/>
    <w:rsid w:val="009362B3"/>
    <w:rsid w:val="00936861"/>
    <w:rsid w:val="00937354"/>
    <w:rsid w:val="009401F5"/>
    <w:rsid w:val="0094096B"/>
    <w:rsid w:val="00942A7C"/>
    <w:rsid w:val="00942C1D"/>
    <w:rsid w:val="009431EC"/>
    <w:rsid w:val="00943A70"/>
    <w:rsid w:val="00946D12"/>
    <w:rsid w:val="00947A7B"/>
    <w:rsid w:val="00947C82"/>
    <w:rsid w:val="00947FD1"/>
    <w:rsid w:val="0095003B"/>
    <w:rsid w:val="00951B82"/>
    <w:rsid w:val="00951F68"/>
    <w:rsid w:val="0095234E"/>
    <w:rsid w:val="00952CEE"/>
    <w:rsid w:val="009532D1"/>
    <w:rsid w:val="00953603"/>
    <w:rsid w:val="0095363C"/>
    <w:rsid w:val="009539A8"/>
    <w:rsid w:val="00955F3C"/>
    <w:rsid w:val="0095609A"/>
    <w:rsid w:val="0095652A"/>
    <w:rsid w:val="00956866"/>
    <w:rsid w:val="00957689"/>
    <w:rsid w:val="00957E15"/>
    <w:rsid w:val="00961A94"/>
    <w:rsid w:val="00961B4F"/>
    <w:rsid w:val="009642D0"/>
    <w:rsid w:val="00964829"/>
    <w:rsid w:val="009649A8"/>
    <w:rsid w:val="00964AE0"/>
    <w:rsid w:val="009652D2"/>
    <w:rsid w:val="0096572B"/>
    <w:rsid w:val="00965ACC"/>
    <w:rsid w:val="009667DB"/>
    <w:rsid w:val="009668FF"/>
    <w:rsid w:val="00966C29"/>
    <w:rsid w:val="00967133"/>
    <w:rsid w:val="00967331"/>
    <w:rsid w:val="00967650"/>
    <w:rsid w:val="00970750"/>
    <w:rsid w:val="009709E1"/>
    <w:rsid w:val="00970E72"/>
    <w:rsid w:val="00971481"/>
    <w:rsid w:val="00971DFC"/>
    <w:rsid w:val="0097267E"/>
    <w:rsid w:val="00973CF2"/>
    <w:rsid w:val="009744F4"/>
    <w:rsid w:val="0097453A"/>
    <w:rsid w:val="00974CF4"/>
    <w:rsid w:val="00974EE0"/>
    <w:rsid w:val="00975ADE"/>
    <w:rsid w:val="0097620C"/>
    <w:rsid w:val="00976611"/>
    <w:rsid w:val="009767D5"/>
    <w:rsid w:val="00977BC5"/>
    <w:rsid w:val="00977D6C"/>
    <w:rsid w:val="009803A5"/>
    <w:rsid w:val="00980402"/>
    <w:rsid w:val="00982F32"/>
    <w:rsid w:val="0098354D"/>
    <w:rsid w:val="00983554"/>
    <w:rsid w:val="00984246"/>
    <w:rsid w:val="009845BD"/>
    <w:rsid w:val="009849B7"/>
    <w:rsid w:val="0098505D"/>
    <w:rsid w:val="00987CD0"/>
    <w:rsid w:val="009911AE"/>
    <w:rsid w:val="00991323"/>
    <w:rsid w:val="0099158C"/>
    <w:rsid w:val="009915FE"/>
    <w:rsid w:val="009919CA"/>
    <w:rsid w:val="00991E67"/>
    <w:rsid w:val="00991F83"/>
    <w:rsid w:val="009925C1"/>
    <w:rsid w:val="00992870"/>
    <w:rsid w:val="00992AEC"/>
    <w:rsid w:val="00992C1F"/>
    <w:rsid w:val="00992E11"/>
    <w:rsid w:val="00993969"/>
    <w:rsid w:val="00993BC1"/>
    <w:rsid w:val="00994435"/>
    <w:rsid w:val="00994B8D"/>
    <w:rsid w:val="00995E6C"/>
    <w:rsid w:val="00996186"/>
    <w:rsid w:val="00997745"/>
    <w:rsid w:val="009977D0"/>
    <w:rsid w:val="009A0BB9"/>
    <w:rsid w:val="009A26C5"/>
    <w:rsid w:val="009A3394"/>
    <w:rsid w:val="009A3EFA"/>
    <w:rsid w:val="009A40AA"/>
    <w:rsid w:val="009A46EE"/>
    <w:rsid w:val="009A4793"/>
    <w:rsid w:val="009A5107"/>
    <w:rsid w:val="009A62C5"/>
    <w:rsid w:val="009A6652"/>
    <w:rsid w:val="009A6AA2"/>
    <w:rsid w:val="009A6B1B"/>
    <w:rsid w:val="009B0763"/>
    <w:rsid w:val="009B0F29"/>
    <w:rsid w:val="009B13C6"/>
    <w:rsid w:val="009B1BBC"/>
    <w:rsid w:val="009B1BCD"/>
    <w:rsid w:val="009B3448"/>
    <w:rsid w:val="009B39C4"/>
    <w:rsid w:val="009B3B87"/>
    <w:rsid w:val="009B40FB"/>
    <w:rsid w:val="009B4A1F"/>
    <w:rsid w:val="009B4AC4"/>
    <w:rsid w:val="009B4F3F"/>
    <w:rsid w:val="009B5930"/>
    <w:rsid w:val="009B70F9"/>
    <w:rsid w:val="009B745A"/>
    <w:rsid w:val="009B7788"/>
    <w:rsid w:val="009C0A3F"/>
    <w:rsid w:val="009C1029"/>
    <w:rsid w:val="009C159B"/>
    <w:rsid w:val="009C22DA"/>
    <w:rsid w:val="009C24D1"/>
    <w:rsid w:val="009C27CC"/>
    <w:rsid w:val="009C2820"/>
    <w:rsid w:val="009C2863"/>
    <w:rsid w:val="009C2F87"/>
    <w:rsid w:val="009C3B17"/>
    <w:rsid w:val="009C3E1A"/>
    <w:rsid w:val="009C4432"/>
    <w:rsid w:val="009C4EB1"/>
    <w:rsid w:val="009C5C44"/>
    <w:rsid w:val="009C638B"/>
    <w:rsid w:val="009C64C3"/>
    <w:rsid w:val="009C6CF4"/>
    <w:rsid w:val="009C75A9"/>
    <w:rsid w:val="009C7873"/>
    <w:rsid w:val="009C78BB"/>
    <w:rsid w:val="009D0D3C"/>
    <w:rsid w:val="009D186F"/>
    <w:rsid w:val="009D1DD0"/>
    <w:rsid w:val="009D28A9"/>
    <w:rsid w:val="009D2A7C"/>
    <w:rsid w:val="009D2D43"/>
    <w:rsid w:val="009D4D75"/>
    <w:rsid w:val="009D575E"/>
    <w:rsid w:val="009D619F"/>
    <w:rsid w:val="009D79DF"/>
    <w:rsid w:val="009D7B48"/>
    <w:rsid w:val="009E01E6"/>
    <w:rsid w:val="009E05CA"/>
    <w:rsid w:val="009E0B8E"/>
    <w:rsid w:val="009E0EFC"/>
    <w:rsid w:val="009E1D72"/>
    <w:rsid w:val="009E1EF5"/>
    <w:rsid w:val="009E22C4"/>
    <w:rsid w:val="009E2876"/>
    <w:rsid w:val="009E2AA6"/>
    <w:rsid w:val="009E58FB"/>
    <w:rsid w:val="009E5CE1"/>
    <w:rsid w:val="009E65B1"/>
    <w:rsid w:val="009E709D"/>
    <w:rsid w:val="009E7C9B"/>
    <w:rsid w:val="009F0703"/>
    <w:rsid w:val="009F07A0"/>
    <w:rsid w:val="009F1466"/>
    <w:rsid w:val="009F1B2A"/>
    <w:rsid w:val="009F1C63"/>
    <w:rsid w:val="009F36FD"/>
    <w:rsid w:val="009F382A"/>
    <w:rsid w:val="009F3CB7"/>
    <w:rsid w:val="009F4091"/>
    <w:rsid w:val="009F4709"/>
    <w:rsid w:val="009F4D97"/>
    <w:rsid w:val="009F6437"/>
    <w:rsid w:val="009F6D17"/>
    <w:rsid w:val="009F7454"/>
    <w:rsid w:val="00A014CE"/>
    <w:rsid w:val="00A01C9A"/>
    <w:rsid w:val="00A01EFA"/>
    <w:rsid w:val="00A0278A"/>
    <w:rsid w:val="00A0284D"/>
    <w:rsid w:val="00A02E1D"/>
    <w:rsid w:val="00A03BD3"/>
    <w:rsid w:val="00A04BE2"/>
    <w:rsid w:val="00A05356"/>
    <w:rsid w:val="00A05A4E"/>
    <w:rsid w:val="00A05ADC"/>
    <w:rsid w:val="00A06003"/>
    <w:rsid w:val="00A06A8A"/>
    <w:rsid w:val="00A06AC0"/>
    <w:rsid w:val="00A06E9B"/>
    <w:rsid w:val="00A07800"/>
    <w:rsid w:val="00A07869"/>
    <w:rsid w:val="00A0793A"/>
    <w:rsid w:val="00A118E4"/>
    <w:rsid w:val="00A12599"/>
    <w:rsid w:val="00A1425B"/>
    <w:rsid w:val="00A142AB"/>
    <w:rsid w:val="00A14ED7"/>
    <w:rsid w:val="00A1689C"/>
    <w:rsid w:val="00A17F27"/>
    <w:rsid w:val="00A202D8"/>
    <w:rsid w:val="00A20AB1"/>
    <w:rsid w:val="00A20EB8"/>
    <w:rsid w:val="00A214FB"/>
    <w:rsid w:val="00A216BC"/>
    <w:rsid w:val="00A21C54"/>
    <w:rsid w:val="00A229BD"/>
    <w:rsid w:val="00A22B4C"/>
    <w:rsid w:val="00A249FD"/>
    <w:rsid w:val="00A24C6C"/>
    <w:rsid w:val="00A25F85"/>
    <w:rsid w:val="00A264F5"/>
    <w:rsid w:val="00A27A95"/>
    <w:rsid w:val="00A30765"/>
    <w:rsid w:val="00A31483"/>
    <w:rsid w:val="00A3153C"/>
    <w:rsid w:val="00A319D6"/>
    <w:rsid w:val="00A31EB5"/>
    <w:rsid w:val="00A324AA"/>
    <w:rsid w:val="00A32A38"/>
    <w:rsid w:val="00A337F3"/>
    <w:rsid w:val="00A33A5D"/>
    <w:rsid w:val="00A34BE7"/>
    <w:rsid w:val="00A35185"/>
    <w:rsid w:val="00A35BC9"/>
    <w:rsid w:val="00A35FA6"/>
    <w:rsid w:val="00A36868"/>
    <w:rsid w:val="00A36EC2"/>
    <w:rsid w:val="00A3700D"/>
    <w:rsid w:val="00A37047"/>
    <w:rsid w:val="00A37322"/>
    <w:rsid w:val="00A400D4"/>
    <w:rsid w:val="00A41140"/>
    <w:rsid w:val="00A41704"/>
    <w:rsid w:val="00A41E1C"/>
    <w:rsid w:val="00A425A2"/>
    <w:rsid w:val="00A426B7"/>
    <w:rsid w:val="00A42C00"/>
    <w:rsid w:val="00A4392D"/>
    <w:rsid w:val="00A43BCD"/>
    <w:rsid w:val="00A47693"/>
    <w:rsid w:val="00A47B8E"/>
    <w:rsid w:val="00A500CA"/>
    <w:rsid w:val="00A50266"/>
    <w:rsid w:val="00A5087F"/>
    <w:rsid w:val="00A50CFB"/>
    <w:rsid w:val="00A5138B"/>
    <w:rsid w:val="00A51A30"/>
    <w:rsid w:val="00A51DBE"/>
    <w:rsid w:val="00A52B1D"/>
    <w:rsid w:val="00A53754"/>
    <w:rsid w:val="00A53902"/>
    <w:rsid w:val="00A53C06"/>
    <w:rsid w:val="00A5450E"/>
    <w:rsid w:val="00A54AA9"/>
    <w:rsid w:val="00A54C80"/>
    <w:rsid w:val="00A56162"/>
    <w:rsid w:val="00A5631C"/>
    <w:rsid w:val="00A5634E"/>
    <w:rsid w:val="00A56E87"/>
    <w:rsid w:val="00A56E9D"/>
    <w:rsid w:val="00A5702A"/>
    <w:rsid w:val="00A57128"/>
    <w:rsid w:val="00A57147"/>
    <w:rsid w:val="00A57B4B"/>
    <w:rsid w:val="00A57B80"/>
    <w:rsid w:val="00A57C5D"/>
    <w:rsid w:val="00A57E81"/>
    <w:rsid w:val="00A57E83"/>
    <w:rsid w:val="00A60271"/>
    <w:rsid w:val="00A61101"/>
    <w:rsid w:val="00A6148B"/>
    <w:rsid w:val="00A61656"/>
    <w:rsid w:val="00A6169C"/>
    <w:rsid w:val="00A63185"/>
    <w:rsid w:val="00A6412F"/>
    <w:rsid w:val="00A64716"/>
    <w:rsid w:val="00A651B3"/>
    <w:rsid w:val="00A652BD"/>
    <w:rsid w:val="00A655EC"/>
    <w:rsid w:val="00A65DFA"/>
    <w:rsid w:val="00A66807"/>
    <w:rsid w:val="00A66B49"/>
    <w:rsid w:val="00A67443"/>
    <w:rsid w:val="00A67558"/>
    <w:rsid w:val="00A677F7"/>
    <w:rsid w:val="00A701AF"/>
    <w:rsid w:val="00A70ACE"/>
    <w:rsid w:val="00A714BE"/>
    <w:rsid w:val="00A71E24"/>
    <w:rsid w:val="00A72666"/>
    <w:rsid w:val="00A7282C"/>
    <w:rsid w:val="00A73C2F"/>
    <w:rsid w:val="00A74178"/>
    <w:rsid w:val="00A74B3C"/>
    <w:rsid w:val="00A756FF"/>
    <w:rsid w:val="00A75968"/>
    <w:rsid w:val="00A76A19"/>
    <w:rsid w:val="00A76E2C"/>
    <w:rsid w:val="00A77C57"/>
    <w:rsid w:val="00A80264"/>
    <w:rsid w:val="00A80459"/>
    <w:rsid w:val="00A81869"/>
    <w:rsid w:val="00A824E4"/>
    <w:rsid w:val="00A825DE"/>
    <w:rsid w:val="00A828F5"/>
    <w:rsid w:val="00A82C57"/>
    <w:rsid w:val="00A834C8"/>
    <w:rsid w:val="00A8421B"/>
    <w:rsid w:val="00A84D72"/>
    <w:rsid w:val="00A84E55"/>
    <w:rsid w:val="00A86D25"/>
    <w:rsid w:val="00A903AB"/>
    <w:rsid w:val="00A90580"/>
    <w:rsid w:val="00A90779"/>
    <w:rsid w:val="00A909B0"/>
    <w:rsid w:val="00A91D02"/>
    <w:rsid w:val="00A94466"/>
    <w:rsid w:val="00A95250"/>
    <w:rsid w:val="00A95547"/>
    <w:rsid w:val="00A95549"/>
    <w:rsid w:val="00A95D60"/>
    <w:rsid w:val="00A95D9B"/>
    <w:rsid w:val="00A96877"/>
    <w:rsid w:val="00A974ED"/>
    <w:rsid w:val="00A97843"/>
    <w:rsid w:val="00AA01FF"/>
    <w:rsid w:val="00AA1A4F"/>
    <w:rsid w:val="00AA1C18"/>
    <w:rsid w:val="00AA2213"/>
    <w:rsid w:val="00AA2B34"/>
    <w:rsid w:val="00AA3762"/>
    <w:rsid w:val="00AA38A4"/>
    <w:rsid w:val="00AA5AD1"/>
    <w:rsid w:val="00AA67C9"/>
    <w:rsid w:val="00AA680E"/>
    <w:rsid w:val="00AA6825"/>
    <w:rsid w:val="00AA6D45"/>
    <w:rsid w:val="00AA7405"/>
    <w:rsid w:val="00AA7900"/>
    <w:rsid w:val="00AB0A97"/>
    <w:rsid w:val="00AB0C1D"/>
    <w:rsid w:val="00AB237A"/>
    <w:rsid w:val="00AB2CD4"/>
    <w:rsid w:val="00AB35F5"/>
    <w:rsid w:val="00AB36E7"/>
    <w:rsid w:val="00AB395E"/>
    <w:rsid w:val="00AB451B"/>
    <w:rsid w:val="00AB52E0"/>
    <w:rsid w:val="00AB56CB"/>
    <w:rsid w:val="00AB586F"/>
    <w:rsid w:val="00AB5CA7"/>
    <w:rsid w:val="00AB6662"/>
    <w:rsid w:val="00AB6C2C"/>
    <w:rsid w:val="00AC1B50"/>
    <w:rsid w:val="00AC1DF6"/>
    <w:rsid w:val="00AC1F7F"/>
    <w:rsid w:val="00AC2BAD"/>
    <w:rsid w:val="00AC2DE5"/>
    <w:rsid w:val="00AC31D6"/>
    <w:rsid w:val="00AC3213"/>
    <w:rsid w:val="00AC3601"/>
    <w:rsid w:val="00AC3AC7"/>
    <w:rsid w:val="00AC43FC"/>
    <w:rsid w:val="00AC542E"/>
    <w:rsid w:val="00AC5A6E"/>
    <w:rsid w:val="00AC66E8"/>
    <w:rsid w:val="00AC745E"/>
    <w:rsid w:val="00AD013D"/>
    <w:rsid w:val="00AD189B"/>
    <w:rsid w:val="00AD2F4D"/>
    <w:rsid w:val="00AD32A6"/>
    <w:rsid w:val="00AD38C1"/>
    <w:rsid w:val="00AD3C78"/>
    <w:rsid w:val="00AD5B6C"/>
    <w:rsid w:val="00AD5C1B"/>
    <w:rsid w:val="00AD6622"/>
    <w:rsid w:val="00AD79BA"/>
    <w:rsid w:val="00AD7D8B"/>
    <w:rsid w:val="00AE0091"/>
    <w:rsid w:val="00AE12C2"/>
    <w:rsid w:val="00AE26CB"/>
    <w:rsid w:val="00AE28F7"/>
    <w:rsid w:val="00AE2CF7"/>
    <w:rsid w:val="00AE434E"/>
    <w:rsid w:val="00AE4560"/>
    <w:rsid w:val="00AE480E"/>
    <w:rsid w:val="00AE4FA6"/>
    <w:rsid w:val="00AE50A7"/>
    <w:rsid w:val="00AE53FC"/>
    <w:rsid w:val="00AE5696"/>
    <w:rsid w:val="00AE5E7A"/>
    <w:rsid w:val="00AE5E9A"/>
    <w:rsid w:val="00AE5FE6"/>
    <w:rsid w:val="00AE7115"/>
    <w:rsid w:val="00AE72D9"/>
    <w:rsid w:val="00AE72E3"/>
    <w:rsid w:val="00AE7430"/>
    <w:rsid w:val="00AF0760"/>
    <w:rsid w:val="00AF07C0"/>
    <w:rsid w:val="00AF217F"/>
    <w:rsid w:val="00AF2232"/>
    <w:rsid w:val="00AF279D"/>
    <w:rsid w:val="00AF334F"/>
    <w:rsid w:val="00AF4665"/>
    <w:rsid w:val="00AF540B"/>
    <w:rsid w:val="00AF63FB"/>
    <w:rsid w:val="00AF6861"/>
    <w:rsid w:val="00AF6AB0"/>
    <w:rsid w:val="00AF7D36"/>
    <w:rsid w:val="00B00408"/>
    <w:rsid w:val="00B015AC"/>
    <w:rsid w:val="00B0213A"/>
    <w:rsid w:val="00B02DDE"/>
    <w:rsid w:val="00B0310B"/>
    <w:rsid w:val="00B0336B"/>
    <w:rsid w:val="00B0394B"/>
    <w:rsid w:val="00B03BE3"/>
    <w:rsid w:val="00B0415B"/>
    <w:rsid w:val="00B05485"/>
    <w:rsid w:val="00B05C64"/>
    <w:rsid w:val="00B07F7C"/>
    <w:rsid w:val="00B10945"/>
    <w:rsid w:val="00B1139E"/>
    <w:rsid w:val="00B1179C"/>
    <w:rsid w:val="00B11B70"/>
    <w:rsid w:val="00B11B8A"/>
    <w:rsid w:val="00B14286"/>
    <w:rsid w:val="00B15CF0"/>
    <w:rsid w:val="00B16907"/>
    <w:rsid w:val="00B169B6"/>
    <w:rsid w:val="00B2017D"/>
    <w:rsid w:val="00B20186"/>
    <w:rsid w:val="00B20F2E"/>
    <w:rsid w:val="00B21DBD"/>
    <w:rsid w:val="00B220BB"/>
    <w:rsid w:val="00B2274C"/>
    <w:rsid w:val="00B2305C"/>
    <w:rsid w:val="00B240E8"/>
    <w:rsid w:val="00B2468E"/>
    <w:rsid w:val="00B247D0"/>
    <w:rsid w:val="00B24A21"/>
    <w:rsid w:val="00B254B1"/>
    <w:rsid w:val="00B25B24"/>
    <w:rsid w:val="00B2620B"/>
    <w:rsid w:val="00B27836"/>
    <w:rsid w:val="00B30034"/>
    <w:rsid w:val="00B315DA"/>
    <w:rsid w:val="00B319E5"/>
    <w:rsid w:val="00B31B1E"/>
    <w:rsid w:val="00B31C57"/>
    <w:rsid w:val="00B31E08"/>
    <w:rsid w:val="00B32799"/>
    <w:rsid w:val="00B32DB4"/>
    <w:rsid w:val="00B33779"/>
    <w:rsid w:val="00B33BFA"/>
    <w:rsid w:val="00B34209"/>
    <w:rsid w:val="00B342AE"/>
    <w:rsid w:val="00B34917"/>
    <w:rsid w:val="00B349E7"/>
    <w:rsid w:val="00B34F3A"/>
    <w:rsid w:val="00B35713"/>
    <w:rsid w:val="00B362AA"/>
    <w:rsid w:val="00B37224"/>
    <w:rsid w:val="00B4024B"/>
    <w:rsid w:val="00B4049F"/>
    <w:rsid w:val="00B408B9"/>
    <w:rsid w:val="00B40BE2"/>
    <w:rsid w:val="00B41A6B"/>
    <w:rsid w:val="00B43344"/>
    <w:rsid w:val="00B43F5B"/>
    <w:rsid w:val="00B4564F"/>
    <w:rsid w:val="00B457F0"/>
    <w:rsid w:val="00B459B8"/>
    <w:rsid w:val="00B46139"/>
    <w:rsid w:val="00B4731A"/>
    <w:rsid w:val="00B47811"/>
    <w:rsid w:val="00B502EC"/>
    <w:rsid w:val="00B51B11"/>
    <w:rsid w:val="00B51E1C"/>
    <w:rsid w:val="00B5298F"/>
    <w:rsid w:val="00B53820"/>
    <w:rsid w:val="00B53A2B"/>
    <w:rsid w:val="00B53B1A"/>
    <w:rsid w:val="00B53CA2"/>
    <w:rsid w:val="00B54967"/>
    <w:rsid w:val="00B552C4"/>
    <w:rsid w:val="00B553D2"/>
    <w:rsid w:val="00B554A9"/>
    <w:rsid w:val="00B55558"/>
    <w:rsid w:val="00B55E33"/>
    <w:rsid w:val="00B61264"/>
    <w:rsid w:val="00B61289"/>
    <w:rsid w:val="00B62395"/>
    <w:rsid w:val="00B62AB7"/>
    <w:rsid w:val="00B62B0E"/>
    <w:rsid w:val="00B62F24"/>
    <w:rsid w:val="00B635B2"/>
    <w:rsid w:val="00B63ACA"/>
    <w:rsid w:val="00B63B13"/>
    <w:rsid w:val="00B642F0"/>
    <w:rsid w:val="00B65BC5"/>
    <w:rsid w:val="00B70F84"/>
    <w:rsid w:val="00B72EB4"/>
    <w:rsid w:val="00B72EFB"/>
    <w:rsid w:val="00B72FE0"/>
    <w:rsid w:val="00B734F2"/>
    <w:rsid w:val="00B735F1"/>
    <w:rsid w:val="00B73668"/>
    <w:rsid w:val="00B74E9D"/>
    <w:rsid w:val="00B754D5"/>
    <w:rsid w:val="00B757E3"/>
    <w:rsid w:val="00B75E1D"/>
    <w:rsid w:val="00B76198"/>
    <w:rsid w:val="00B7681E"/>
    <w:rsid w:val="00B76DC2"/>
    <w:rsid w:val="00B77657"/>
    <w:rsid w:val="00B777E1"/>
    <w:rsid w:val="00B806BF"/>
    <w:rsid w:val="00B80D03"/>
    <w:rsid w:val="00B8111A"/>
    <w:rsid w:val="00B82CC8"/>
    <w:rsid w:val="00B82ECF"/>
    <w:rsid w:val="00B84332"/>
    <w:rsid w:val="00B84CD7"/>
    <w:rsid w:val="00B85637"/>
    <w:rsid w:val="00B861F3"/>
    <w:rsid w:val="00B866F9"/>
    <w:rsid w:val="00B86863"/>
    <w:rsid w:val="00B86E72"/>
    <w:rsid w:val="00B86F34"/>
    <w:rsid w:val="00B87460"/>
    <w:rsid w:val="00B90AEF"/>
    <w:rsid w:val="00B92A2B"/>
    <w:rsid w:val="00B92B69"/>
    <w:rsid w:val="00B92BBD"/>
    <w:rsid w:val="00B92BF4"/>
    <w:rsid w:val="00B92ECD"/>
    <w:rsid w:val="00B9305C"/>
    <w:rsid w:val="00B938D7"/>
    <w:rsid w:val="00B93A87"/>
    <w:rsid w:val="00B95733"/>
    <w:rsid w:val="00B958A5"/>
    <w:rsid w:val="00B966EC"/>
    <w:rsid w:val="00B969A4"/>
    <w:rsid w:val="00B96DCB"/>
    <w:rsid w:val="00B972A2"/>
    <w:rsid w:val="00B97849"/>
    <w:rsid w:val="00B97A58"/>
    <w:rsid w:val="00B97F5F"/>
    <w:rsid w:val="00BA029E"/>
    <w:rsid w:val="00BA07F6"/>
    <w:rsid w:val="00BA0AF7"/>
    <w:rsid w:val="00BA0E51"/>
    <w:rsid w:val="00BA2085"/>
    <w:rsid w:val="00BA220B"/>
    <w:rsid w:val="00BA22E3"/>
    <w:rsid w:val="00BA2323"/>
    <w:rsid w:val="00BA2873"/>
    <w:rsid w:val="00BA2916"/>
    <w:rsid w:val="00BA306D"/>
    <w:rsid w:val="00BA3235"/>
    <w:rsid w:val="00BA482D"/>
    <w:rsid w:val="00BA514C"/>
    <w:rsid w:val="00BA5150"/>
    <w:rsid w:val="00BA5B95"/>
    <w:rsid w:val="00BA6925"/>
    <w:rsid w:val="00BA697C"/>
    <w:rsid w:val="00BA70FF"/>
    <w:rsid w:val="00BA7149"/>
    <w:rsid w:val="00BA792A"/>
    <w:rsid w:val="00BB0BB8"/>
    <w:rsid w:val="00BB2FD0"/>
    <w:rsid w:val="00BB3C65"/>
    <w:rsid w:val="00BB488C"/>
    <w:rsid w:val="00BB4F67"/>
    <w:rsid w:val="00BB5057"/>
    <w:rsid w:val="00BB556B"/>
    <w:rsid w:val="00BB58DD"/>
    <w:rsid w:val="00BB6822"/>
    <w:rsid w:val="00BB7F91"/>
    <w:rsid w:val="00BC002B"/>
    <w:rsid w:val="00BC1242"/>
    <w:rsid w:val="00BC1E52"/>
    <w:rsid w:val="00BC1FA3"/>
    <w:rsid w:val="00BC2DA2"/>
    <w:rsid w:val="00BC46C9"/>
    <w:rsid w:val="00BC4C28"/>
    <w:rsid w:val="00BC5A35"/>
    <w:rsid w:val="00BC5B1E"/>
    <w:rsid w:val="00BC5C2F"/>
    <w:rsid w:val="00BC5EC7"/>
    <w:rsid w:val="00BC6989"/>
    <w:rsid w:val="00BC7069"/>
    <w:rsid w:val="00BC707F"/>
    <w:rsid w:val="00BC727F"/>
    <w:rsid w:val="00BC741E"/>
    <w:rsid w:val="00BC7D58"/>
    <w:rsid w:val="00BD0500"/>
    <w:rsid w:val="00BD0AEE"/>
    <w:rsid w:val="00BD0B62"/>
    <w:rsid w:val="00BD3782"/>
    <w:rsid w:val="00BD3A0B"/>
    <w:rsid w:val="00BD3C91"/>
    <w:rsid w:val="00BD42E0"/>
    <w:rsid w:val="00BD506B"/>
    <w:rsid w:val="00BD6057"/>
    <w:rsid w:val="00BE09FD"/>
    <w:rsid w:val="00BE18C3"/>
    <w:rsid w:val="00BE2290"/>
    <w:rsid w:val="00BE260F"/>
    <w:rsid w:val="00BE2F28"/>
    <w:rsid w:val="00BE348D"/>
    <w:rsid w:val="00BE41FA"/>
    <w:rsid w:val="00BE4308"/>
    <w:rsid w:val="00BE43DB"/>
    <w:rsid w:val="00BE4B02"/>
    <w:rsid w:val="00BE4BF6"/>
    <w:rsid w:val="00BE4C6F"/>
    <w:rsid w:val="00BE4EEC"/>
    <w:rsid w:val="00BE51CA"/>
    <w:rsid w:val="00BE5336"/>
    <w:rsid w:val="00BE60F8"/>
    <w:rsid w:val="00BE6444"/>
    <w:rsid w:val="00BE687B"/>
    <w:rsid w:val="00BE73B6"/>
    <w:rsid w:val="00BF0098"/>
    <w:rsid w:val="00BF07D3"/>
    <w:rsid w:val="00BF0C39"/>
    <w:rsid w:val="00BF2828"/>
    <w:rsid w:val="00BF5406"/>
    <w:rsid w:val="00BF5DBE"/>
    <w:rsid w:val="00BF6127"/>
    <w:rsid w:val="00BF7E34"/>
    <w:rsid w:val="00C002BA"/>
    <w:rsid w:val="00C01442"/>
    <w:rsid w:val="00C01B87"/>
    <w:rsid w:val="00C0223B"/>
    <w:rsid w:val="00C0372A"/>
    <w:rsid w:val="00C03A0D"/>
    <w:rsid w:val="00C03CEA"/>
    <w:rsid w:val="00C03F82"/>
    <w:rsid w:val="00C03FA9"/>
    <w:rsid w:val="00C05108"/>
    <w:rsid w:val="00C06212"/>
    <w:rsid w:val="00C078C3"/>
    <w:rsid w:val="00C07DA8"/>
    <w:rsid w:val="00C10E3D"/>
    <w:rsid w:val="00C10F60"/>
    <w:rsid w:val="00C1131F"/>
    <w:rsid w:val="00C119C4"/>
    <w:rsid w:val="00C11A50"/>
    <w:rsid w:val="00C13DB7"/>
    <w:rsid w:val="00C1431D"/>
    <w:rsid w:val="00C143C2"/>
    <w:rsid w:val="00C150B6"/>
    <w:rsid w:val="00C153FD"/>
    <w:rsid w:val="00C15CE9"/>
    <w:rsid w:val="00C15E31"/>
    <w:rsid w:val="00C17259"/>
    <w:rsid w:val="00C17CC0"/>
    <w:rsid w:val="00C17E3F"/>
    <w:rsid w:val="00C21644"/>
    <w:rsid w:val="00C21BD1"/>
    <w:rsid w:val="00C22511"/>
    <w:rsid w:val="00C22D10"/>
    <w:rsid w:val="00C23550"/>
    <w:rsid w:val="00C23858"/>
    <w:rsid w:val="00C254DC"/>
    <w:rsid w:val="00C26772"/>
    <w:rsid w:val="00C27935"/>
    <w:rsid w:val="00C27FB8"/>
    <w:rsid w:val="00C309E4"/>
    <w:rsid w:val="00C30A24"/>
    <w:rsid w:val="00C31257"/>
    <w:rsid w:val="00C315F5"/>
    <w:rsid w:val="00C321DF"/>
    <w:rsid w:val="00C32FF3"/>
    <w:rsid w:val="00C33220"/>
    <w:rsid w:val="00C335E2"/>
    <w:rsid w:val="00C33C08"/>
    <w:rsid w:val="00C36A2D"/>
    <w:rsid w:val="00C36B72"/>
    <w:rsid w:val="00C37D3F"/>
    <w:rsid w:val="00C40C04"/>
    <w:rsid w:val="00C41F7D"/>
    <w:rsid w:val="00C421C9"/>
    <w:rsid w:val="00C42353"/>
    <w:rsid w:val="00C42ED0"/>
    <w:rsid w:val="00C43AF5"/>
    <w:rsid w:val="00C44E80"/>
    <w:rsid w:val="00C44F1B"/>
    <w:rsid w:val="00C451E1"/>
    <w:rsid w:val="00C45DDA"/>
    <w:rsid w:val="00C45E68"/>
    <w:rsid w:val="00C46EC1"/>
    <w:rsid w:val="00C47310"/>
    <w:rsid w:val="00C4732C"/>
    <w:rsid w:val="00C475D7"/>
    <w:rsid w:val="00C47A88"/>
    <w:rsid w:val="00C50D23"/>
    <w:rsid w:val="00C50D9C"/>
    <w:rsid w:val="00C50DD5"/>
    <w:rsid w:val="00C521D3"/>
    <w:rsid w:val="00C525C7"/>
    <w:rsid w:val="00C528A2"/>
    <w:rsid w:val="00C52CA6"/>
    <w:rsid w:val="00C53217"/>
    <w:rsid w:val="00C53499"/>
    <w:rsid w:val="00C54D9D"/>
    <w:rsid w:val="00C56EF0"/>
    <w:rsid w:val="00C572B4"/>
    <w:rsid w:val="00C57551"/>
    <w:rsid w:val="00C57FD6"/>
    <w:rsid w:val="00C62619"/>
    <w:rsid w:val="00C63204"/>
    <w:rsid w:val="00C6398E"/>
    <w:rsid w:val="00C63B0E"/>
    <w:rsid w:val="00C65CA6"/>
    <w:rsid w:val="00C66824"/>
    <w:rsid w:val="00C66F6C"/>
    <w:rsid w:val="00C670D9"/>
    <w:rsid w:val="00C67642"/>
    <w:rsid w:val="00C67734"/>
    <w:rsid w:val="00C70310"/>
    <w:rsid w:val="00C71362"/>
    <w:rsid w:val="00C713A7"/>
    <w:rsid w:val="00C715B9"/>
    <w:rsid w:val="00C71D8C"/>
    <w:rsid w:val="00C72479"/>
    <w:rsid w:val="00C74794"/>
    <w:rsid w:val="00C757E1"/>
    <w:rsid w:val="00C761AB"/>
    <w:rsid w:val="00C768B1"/>
    <w:rsid w:val="00C77FA5"/>
    <w:rsid w:val="00C808AB"/>
    <w:rsid w:val="00C81185"/>
    <w:rsid w:val="00C82576"/>
    <w:rsid w:val="00C826A1"/>
    <w:rsid w:val="00C83352"/>
    <w:rsid w:val="00C84C45"/>
    <w:rsid w:val="00C84DB7"/>
    <w:rsid w:val="00C84DF5"/>
    <w:rsid w:val="00C85272"/>
    <w:rsid w:val="00C8560B"/>
    <w:rsid w:val="00C85CDD"/>
    <w:rsid w:val="00C8609D"/>
    <w:rsid w:val="00C86121"/>
    <w:rsid w:val="00C86202"/>
    <w:rsid w:val="00C862AF"/>
    <w:rsid w:val="00C86775"/>
    <w:rsid w:val="00C86F60"/>
    <w:rsid w:val="00C870CA"/>
    <w:rsid w:val="00C87384"/>
    <w:rsid w:val="00C87AEB"/>
    <w:rsid w:val="00C905AD"/>
    <w:rsid w:val="00C90660"/>
    <w:rsid w:val="00C90761"/>
    <w:rsid w:val="00C907A8"/>
    <w:rsid w:val="00C90E3D"/>
    <w:rsid w:val="00C91C8C"/>
    <w:rsid w:val="00C91DBE"/>
    <w:rsid w:val="00C91E01"/>
    <w:rsid w:val="00C939A9"/>
    <w:rsid w:val="00C93FAB"/>
    <w:rsid w:val="00C94622"/>
    <w:rsid w:val="00C957A4"/>
    <w:rsid w:val="00C96B7A"/>
    <w:rsid w:val="00C9761D"/>
    <w:rsid w:val="00C97737"/>
    <w:rsid w:val="00CA065C"/>
    <w:rsid w:val="00CA169D"/>
    <w:rsid w:val="00CA1828"/>
    <w:rsid w:val="00CA1AA7"/>
    <w:rsid w:val="00CA27B6"/>
    <w:rsid w:val="00CA30E4"/>
    <w:rsid w:val="00CA379C"/>
    <w:rsid w:val="00CA38C5"/>
    <w:rsid w:val="00CA40E3"/>
    <w:rsid w:val="00CA4106"/>
    <w:rsid w:val="00CA4459"/>
    <w:rsid w:val="00CA4552"/>
    <w:rsid w:val="00CA4830"/>
    <w:rsid w:val="00CA4EEE"/>
    <w:rsid w:val="00CA5EFC"/>
    <w:rsid w:val="00CA6830"/>
    <w:rsid w:val="00CA7260"/>
    <w:rsid w:val="00CA7474"/>
    <w:rsid w:val="00CA751A"/>
    <w:rsid w:val="00CA7D59"/>
    <w:rsid w:val="00CB0B61"/>
    <w:rsid w:val="00CB1114"/>
    <w:rsid w:val="00CB1AAA"/>
    <w:rsid w:val="00CB20BD"/>
    <w:rsid w:val="00CB2D78"/>
    <w:rsid w:val="00CB30EA"/>
    <w:rsid w:val="00CB320F"/>
    <w:rsid w:val="00CB3499"/>
    <w:rsid w:val="00CB3787"/>
    <w:rsid w:val="00CB3795"/>
    <w:rsid w:val="00CB3F73"/>
    <w:rsid w:val="00CB4183"/>
    <w:rsid w:val="00CB49A5"/>
    <w:rsid w:val="00CB5616"/>
    <w:rsid w:val="00CB5938"/>
    <w:rsid w:val="00CB6EC3"/>
    <w:rsid w:val="00CB7412"/>
    <w:rsid w:val="00CB7DCD"/>
    <w:rsid w:val="00CC243E"/>
    <w:rsid w:val="00CC269B"/>
    <w:rsid w:val="00CC28D8"/>
    <w:rsid w:val="00CC2A83"/>
    <w:rsid w:val="00CC369D"/>
    <w:rsid w:val="00CC4259"/>
    <w:rsid w:val="00CC432A"/>
    <w:rsid w:val="00CC5E10"/>
    <w:rsid w:val="00CC6410"/>
    <w:rsid w:val="00CC6AA7"/>
    <w:rsid w:val="00CC6B4C"/>
    <w:rsid w:val="00CC7A6E"/>
    <w:rsid w:val="00CD03CE"/>
    <w:rsid w:val="00CD0914"/>
    <w:rsid w:val="00CD0A88"/>
    <w:rsid w:val="00CD0E7B"/>
    <w:rsid w:val="00CD12FF"/>
    <w:rsid w:val="00CD3570"/>
    <w:rsid w:val="00CD45AE"/>
    <w:rsid w:val="00CD49F9"/>
    <w:rsid w:val="00CD55A0"/>
    <w:rsid w:val="00CD5B70"/>
    <w:rsid w:val="00CD5C8C"/>
    <w:rsid w:val="00CD67DE"/>
    <w:rsid w:val="00CD6B3C"/>
    <w:rsid w:val="00CD6DB7"/>
    <w:rsid w:val="00CD78FD"/>
    <w:rsid w:val="00CE06EA"/>
    <w:rsid w:val="00CE0BDE"/>
    <w:rsid w:val="00CE18F8"/>
    <w:rsid w:val="00CE1B95"/>
    <w:rsid w:val="00CE31D8"/>
    <w:rsid w:val="00CE501B"/>
    <w:rsid w:val="00CE582F"/>
    <w:rsid w:val="00CE5CA2"/>
    <w:rsid w:val="00CE6450"/>
    <w:rsid w:val="00CE6F38"/>
    <w:rsid w:val="00CF0187"/>
    <w:rsid w:val="00CF052A"/>
    <w:rsid w:val="00CF0C8F"/>
    <w:rsid w:val="00CF1B45"/>
    <w:rsid w:val="00CF1E24"/>
    <w:rsid w:val="00CF1F47"/>
    <w:rsid w:val="00CF2281"/>
    <w:rsid w:val="00CF24A8"/>
    <w:rsid w:val="00CF25A0"/>
    <w:rsid w:val="00CF2D45"/>
    <w:rsid w:val="00CF2D77"/>
    <w:rsid w:val="00CF388B"/>
    <w:rsid w:val="00CF397E"/>
    <w:rsid w:val="00CF3A3C"/>
    <w:rsid w:val="00CF3F6A"/>
    <w:rsid w:val="00CF4C3B"/>
    <w:rsid w:val="00CF58E4"/>
    <w:rsid w:val="00CF5A4E"/>
    <w:rsid w:val="00D005D4"/>
    <w:rsid w:val="00D00B6C"/>
    <w:rsid w:val="00D014F5"/>
    <w:rsid w:val="00D0223E"/>
    <w:rsid w:val="00D02471"/>
    <w:rsid w:val="00D025F0"/>
    <w:rsid w:val="00D02AB1"/>
    <w:rsid w:val="00D0370C"/>
    <w:rsid w:val="00D04AA0"/>
    <w:rsid w:val="00D04B96"/>
    <w:rsid w:val="00D05623"/>
    <w:rsid w:val="00D05CB6"/>
    <w:rsid w:val="00D06172"/>
    <w:rsid w:val="00D07107"/>
    <w:rsid w:val="00D11E3D"/>
    <w:rsid w:val="00D11F32"/>
    <w:rsid w:val="00D12523"/>
    <w:rsid w:val="00D1299E"/>
    <w:rsid w:val="00D12A58"/>
    <w:rsid w:val="00D133FB"/>
    <w:rsid w:val="00D135D8"/>
    <w:rsid w:val="00D14744"/>
    <w:rsid w:val="00D14DE1"/>
    <w:rsid w:val="00D16398"/>
    <w:rsid w:val="00D16B8E"/>
    <w:rsid w:val="00D17527"/>
    <w:rsid w:val="00D17D0C"/>
    <w:rsid w:val="00D20B85"/>
    <w:rsid w:val="00D20F3F"/>
    <w:rsid w:val="00D20F68"/>
    <w:rsid w:val="00D20F8F"/>
    <w:rsid w:val="00D2252E"/>
    <w:rsid w:val="00D23362"/>
    <w:rsid w:val="00D234EA"/>
    <w:rsid w:val="00D240E1"/>
    <w:rsid w:val="00D2499A"/>
    <w:rsid w:val="00D24A65"/>
    <w:rsid w:val="00D251D9"/>
    <w:rsid w:val="00D25C60"/>
    <w:rsid w:val="00D26205"/>
    <w:rsid w:val="00D26964"/>
    <w:rsid w:val="00D27D78"/>
    <w:rsid w:val="00D302C4"/>
    <w:rsid w:val="00D30509"/>
    <w:rsid w:val="00D305C0"/>
    <w:rsid w:val="00D30BAE"/>
    <w:rsid w:val="00D30BF8"/>
    <w:rsid w:val="00D314B4"/>
    <w:rsid w:val="00D3192C"/>
    <w:rsid w:val="00D31E63"/>
    <w:rsid w:val="00D3240C"/>
    <w:rsid w:val="00D32724"/>
    <w:rsid w:val="00D329EB"/>
    <w:rsid w:val="00D32BE7"/>
    <w:rsid w:val="00D33601"/>
    <w:rsid w:val="00D33D6E"/>
    <w:rsid w:val="00D345A5"/>
    <w:rsid w:val="00D35525"/>
    <w:rsid w:val="00D362A6"/>
    <w:rsid w:val="00D36365"/>
    <w:rsid w:val="00D36769"/>
    <w:rsid w:val="00D36A4F"/>
    <w:rsid w:val="00D372A3"/>
    <w:rsid w:val="00D4034A"/>
    <w:rsid w:val="00D41DE2"/>
    <w:rsid w:val="00D424B7"/>
    <w:rsid w:val="00D42B5B"/>
    <w:rsid w:val="00D42E0C"/>
    <w:rsid w:val="00D43684"/>
    <w:rsid w:val="00D43A18"/>
    <w:rsid w:val="00D45132"/>
    <w:rsid w:val="00D455B6"/>
    <w:rsid w:val="00D45659"/>
    <w:rsid w:val="00D457F0"/>
    <w:rsid w:val="00D464AD"/>
    <w:rsid w:val="00D4678B"/>
    <w:rsid w:val="00D467F3"/>
    <w:rsid w:val="00D46D89"/>
    <w:rsid w:val="00D47278"/>
    <w:rsid w:val="00D474D8"/>
    <w:rsid w:val="00D4761A"/>
    <w:rsid w:val="00D50540"/>
    <w:rsid w:val="00D5055F"/>
    <w:rsid w:val="00D50E5D"/>
    <w:rsid w:val="00D51AEF"/>
    <w:rsid w:val="00D520FA"/>
    <w:rsid w:val="00D530FF"/>
    <w:rsid w:val="00D53422"/>
    <w:rsid w:val="00D549F6"/>
    <w:rsid w:val="00D54C41"/>
    <w:rsid w:val="00D54FC0"/>
    <w:rsid w:val="00D568DB"/>
    <w:rsid w:val="00D57BF3"/>
    <w:rsid w:val="00D60C44"/>
    <w:rsid w:val="00D6153D"/>
    <w:rsid w:val="00D625B1"/>
    <w:rsid w:val="00D6319A"/>
    <w:rsid w:val="00D63457"/>
    <w:rsid w:val="00D63B2B"/>
    <w:rsid w:val="00D643CA"/>
    <w:rsid w:val="00D650C6"/>
    <w:rsid w:val="00D6568C"/>
    <w:rsid w:val="00D65A54"/>
    <w:rsid w:val="00D660A8"/>
    <w:rsid w:val="00D66127"/>
    <w:rsid w:val="00D6625A"/>
    <w:rsid w:val="00D666D6"/>
    <w:rsid w:val="00D6684E"/>
    <w:rsid w:val="00D6765A"/>
    <w:rsid w:val="00D6771E"/>
    <w:rsid w:val="00D7128E"/>
    <w:rsid w:val="00D71BED"/>
    <w:rsid w:val="00D71CB8"/>
    <w:rsid w:val="00D71DF4"/>
    <w:rsid w:val="00D73D11"/>
    <w:rsid w:val="00D748D6"/>
    <w:rsid w:val="00D7491A"/>
    <w:rsid w:val="00D74EFC"/>
    <w:rsid w:val="00D75113"/>
    <w:rsid w:val="00D75385"/>
    <w:rsid w:val="00D75742"/>
    <w:rsid w:val="00D77423"/>
    <w:rsid w:val="00D81970"/>
    <w:rsid w:val="00D81AA2"/>
    <w:rsid w:val="00D82CCE"/>
    <w:rsid w:val="00D84CCB"/>
    <w:rsid w:val="00D85369"/>
    <w:rsid w:val="00D86DF1"/>
    <w:rsid w:val="00D8721D"/>
    <w:rsid w:val="00D87894"/>
    <w:rsid w:val="00D9091A"/>
    <w:rsid w:val="00D90BE4"/>
    <w:rsid w:val="00D91D52"/>
    <w:rsid w:val="00D929FC"/>
    <w:rsid w:val="00D92DFE"/>
    <w:rsid w:val="00D93641"/>
    <w:rsid w:val="00D944DB"/>
    <w:rsid w:val="00D963E4"/>
    <w:rsid w:val="00D96CC9"/>
    <w:rsid w:val="00D96D63"/>
    <w:rsid w:val="00D97AFC"/>
    <w:rsid w:val="00DA0308"/>
    <w:rsid w:val="00DA0A17"/>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B47"/>
    <w:rsid w:val="00DB4DAF"/>
    <w:rsid w:val="00DB57FF"/>
    <w:rsid w:val="00DB5ACB"/>
    <w:rsid w:val="00DB65CE"/>
    <w:rsid w:val="00DB6929"/>
    <w:rsid w:val="00DB6A8C"/>
    <w:rsid w:val="00DB70D8"/>
    <w:rsid w:val="00DB7D5D"/>
    <w:rsid w:val="00DB7D71"/>
    <w:rsid w:val="00DC0147"/>
    <w:rsid w:val="00DC0589"/>
    <w:rsid w:val="00DC092A"/>
    <w:rsid w:val="00DC13FE"/>
    <w:rsid w:val="00DC17AA"/>
    <w:rsid w:val="00DC21CB"/>
    <w:rsid w:val="00DC3FA7"/>
    <w:rsid w:val="00DC401A"/>
    <w:rsid w:val="00DC48AD"/>
    <w:rsid w:val="00DC601F"/>
    <w:rsid w:val="00DC7B7D"/>
    <w:rsid w:val="00DC7C4B"/>
    <w:rsid w:val="00DC7E2E"/>
    <w:rsid w:val="00DD02FC"/>
    <w:rsid w:val="00DD0394"/>
    <w:rsid w:val="00DD0CD5"/>
    <w:rsid w:val="00DD0E17"/>
    <w:rsid w:val="00DD18D7"/>
    <w:rsid w:val="00DD2006"/>
    <w:rsid w:val="00DD2CCE"/>
    <w:rsid w:val="00DD48DA"/>
    <w:rsid w:val="00DD4A3E"/>
    <w:rsid w:val="00DD4C6D"/>
    <w:rsid w:val="00DD4EBB"/>
    <w:rsid w:val="00DD6436"/>
    <w:rsid w:val="00DD6902"/>
    <w:rsid w:val="00DD694B"/>
    <w:rsid w:val="00DD6C88"/>
    <w:rsid w:val="00DD6F1D"/>
    <w:rsid w:val="00DD7367"/>
    <w:rsid w:val="00DD7584"/>
    <w:rsid w:val="00DD7736"/>
    <w:rsid w:val="00DD7A2A"/>
    <w:rsid w:val="00DD7F19"/>
    <w:rsid w:val="00DE0BA7"/>
    <w:rsid w:val="00DE19EC"/>
    <w:rsid w:val="00DE1EFE"/>
    <w:rsid w:val="00DE29C7"/>
    <w:rsid w:val="00DE53CD"/>
    <w:rsid w:val="00DE5C68"/>
    <w:rsid w:val="00DE6355"/>
    <w:rsid w:val="00DE7554"/>
    <w:rsid w:val="00DF100C"/>
    <w:rsid w:val="00DF1FD5"/>
    <w:rsid w:val="00DF2044"/>
    <w:rsid w:val="00DF31FD"/>
    <w:rsid w:val="00DF33A4"/>
    <w:rsid w:val="00DF351D"/>
    <w:rsid w:val="00DF368F"/>
    <w:rsid w:val="00DF3C7B"/>
    <w:rsid w:val="00DF461D"/>
    <w:rsid w:val="00DF4801"/>
    <w:rsid w:val="00DF5DDF"/>
    <w:rsid w:val="00DF5E13"/>
    <w:rsid w:val="00DF77C4"/>
    <w:rsid w:val="00E00145"/>
    <w:rsid w:val="00E006FB"/>
    <w:rsid w:val="00E00CB7"/>
    <w:rsid w:val="00E01D81"/>
    <w:rsid w:val="00E039FC"/>
    <w:rsid w:val="00E03AFD"/>
    <w:rsid w:val="00E04BDD"/>
    <w:rsid w:val="00E05BCF"/>
    <w:rsid w:val="00E05C83"/>
    <w:rsid w:val="00E06100"/>
    <w:rsid w:val="00E06519"/>
    <w:rsid w:val="00E0698C"/>
    <w:rsid w:val="00E06D7E"/>
    <w:rsid w:val="00E06D98"/>
    <w:rsid w:val="00E071A8"/>
    <w:rsid w:val="00E07B84"/>
    <w:rsid w:val="00E10A21"/>
    <w:rsid w:val="00E12E36"/>
    <w:rsid w:val="00E13903"/>
    <w:rsid w:val="00E14B80"/>
    <w:rsid w:val="00E15DA2"/>
    <w:rsid w:val="00E16366"/>
    <w:rsid w:val="00E16E94"/>
    <w:rsid w:val="00E2161B"/>
    <w:rsid w:val="00E22583"/>
    <w:rsid w:val="00E228F5"/>
    <w:rsid w:val="00E22A3B"/>
    <w:rsid w:val="00E23C52"/>
    <w:rsid w:val="00E24881"/>
    <w:rsid w:val="00E24CB5"/>
    <w:rsid w:val="00E250A1"/>
    <w:rsid w:val="00E2561E"/>
    <w:rsid w:val="00E26379"/>
    <w:rsid w:val="00E26F00"/>
    <w:rsid w:val="00E270C2"/>
    <w:rsid w:val="00E27124"/>
    <w:rsid w:val="00E27771"/>
    <w:rsid w:val="00E301AA"/>
    <w:rsid w:val="00E304BD"/>
    <w:rsid w:val="00E30E85"/>
    <w:rsid w:val="00E314D0"/>
    <w:rsid w:val="00E31D05"/>
    <w:rsid w:val="00E32A04"/>
    <w:rsid w:val="00E32D0B"/>
    <w:rsid w:val="00E3322A"/>
    <w:rsid w:val="00E336B5"/>
    <w:rsid w:val="00E33B8B"/>
    <w:rsid w:val="00E3427B"/>
    <w:rsid w:val="00E348A7"/>
    <w:rsid w:val="00E3534E"/>
    <w:rsid w:val="00E3665F"/>
    <w:rsid w:val="00E366FD"/>
    <w:rsid w:val="00E36BD7"/>
    <w:rsid w:val="00E371A8"/>
    <w:rsid w:val="00E37226"/>
    <w:rsid w:val="00E37D68"/>
    <w:rsid w:val="00E37EE2"/>
    <w:rsid w:val="00E407FB"/>
    <w:rsid w:val="00E41B7E"/>
    <w:rsid w:val="00E42035"/>
    <w:rsid w:val="00E42092"/>
    <w:rsid w:val="00E43CE6"/>
    <w:rsid w:val="00E445BC"/>
    <w:rsid w:val="00E44A62"/>
    <w:rsid w:val="00E44CF2"/>
    <w:rsid w:val="00E44F58"/>
    <w:rsid w:val="00E452E5"/>
    <w:rsid w:val="00E45E2E"/>
    <w:rsid w:val="00E4679D"/>
    <w:rsid w:val="00E46858"/>
    <w:rsid w:val="00E468AC"/>
    <w:rsid w:val="00E47E01"/>
    <w:rsid w:val="00E47FDE"/>
    <w:rsid w:val="00E50282"/>
    <w:rsid w:val="00E5029B"/>
    <w:rsid w:val="00E503DB"/>
    <w:rsid w:val="00E50576"/>
    <w:rsid w:val="00E50842"/>
    <w:rsid w:val="00E5147B"/>
    <w:rsid w:val="00E51B06"/>
    <w:rsid w:val="00E523D1"/>
    <w:rsid w:val="00E527FD"/>
    <w:rsid w:val="00E52A14"/>
    <w:rsid w:val="00E52D01"/>
    <w:rsid w:val="00E54B90"/>
    <w:rsid w:val="00E55090"/>
    <w:rsid w:val="00E5612B"/>
    <w:rsid w:val="00E562D3"/>
    <w:rsid w:val="00E56879"/>
    <w:rsid w:val="00E56B9C"/>
    <w:rsid w:val="00E5757E"/>
    <w:rsid w:val="00E57F56"/>
    <w:rsid w:val="00E6202C"/>
    <w:rsid w:val="00E62336"/>
    <w:rsid w:val="00E62BBB"/>
    <w:rsid w:val="00E63405"/>
    <w:rsid w:val="00E6454D"/>
    <w:rsid w:val="00E64722"/>
    <w:rsid w:val="00E64EC2"/>
    <w:rsid w:val="00E65340"/>
    <w:rsid w:val="00E65D36"/>
    <w:rsid w:val="00E66252"/>
    <w:rsid w:val="00E667EC"/>
    <w:rsid w:val="00E66EFE"/>
    <w:rsid w:val="00E67368"/>
    <w:rsid w:val="00E67668"/>
    <w:rsid w:val="00E6767C"/>
    <w:rsid w:val="00E702D2"/>
    <w:rsid w:val="00E7051F"/>
    <w:rsid w:val="00E70FB8"/>
    <w:rsid w:val="00E71C4D"/>
    <w:rsid w:val="00E73C08"/>
    <w:rsid w:val="00E74FCE"/>
    <w:rsid w:val="00E753B9"/>
    <w:rsid w:val="00E76DFF"/>
    <w:rsid w:val="00E7761D"/>
    <w:rsid w:val="00E80232"/>
    <w:rsid w:val="00E803F2"/>
    <w:rsid w:val="00E8063A"/>
    <w:rsid w:val="00E806FA"/>
    <w:rsid w:val="00E808CA"/>
    <w:rsid w:val="00E8207B"/>
    <w:rsid w:val="00E823E4"/>
    <w:rsid w:val="00E834E2"/>
    <w:rsid w:val="00E83DD0"/>
    <w:rsid w:val="00E85741"/>
    <w:rsid w:val="00E862C2"/>
    <w:rsid w:val="00E86585"/>
    <w:rsid w:val="00E87116"/>
    <w:rsid w:val="00E87E97"/>
    <w:rsid w:val="00E87ECA"/>
    <w:rsid w:val="00E9096C"/>
    <w:rsid w:val="00E917FA"/>
    <w:rsid w:val="00E91A65"/>
    <w:rsid w:val="00E92151"/>
    <w:rsid w:val="00E9263F"/>
    <w:rsid w:val="00E926F2"/>
    <w:rsid w:val="00E92B47"/>
    <w:rsid w:val="00E92ECF"/>
    <w:rsid w:val="00E93155"/>
    <w:rsid w:val="00E935E1"/>
    <w:rsid w:val="00E94315"/>
    <w:rsid w:val="00E94721"/>
    <w:rsid w:val="00E94E00"/>
    <w:rsid w:val="00E966E6"/>
    <w:rsid w:val="00E96E05"/>
    <w:rsid w:val="00E97835"/>
    <w:rsid w:val="00EA15CE"/>
    <w:rsid w:val="00EA33C1"/>
    <w:rsid w:val="00EA3560"/>
    <w:rsid w:val="00EA3714"/>
    <w:rsid w:val="00EA3D9C"/>
    <w:rsid w:val="00EA3F68"/>
    <w:rsid w:val="00EA5E64"/>
    <w:rsid w:val="00EA5F8F"/>
    <w:rsid w:val="00EA6E29"/>
    <w:rsid w:val="00EA752B"/>
    <w:rsid w:val="00EB096E"/>
    <w:rsid w:val="00EB2896"/>
    <w:rsid w:val="00EB2902"/>
    <w:rsid w:val="00EB2D76"/>
    <w:rsid w:val="00EB2DEF"/>
    <w:rsid w:val="00EB3FC1"/>
    <w:rsid w:val="00EB51F6"/>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549"/>
    <w:rsid w:val="00EC4F2A"/>
    <w:rsid w:val="00EC5E3B"/>
    <w:rsid w:val="00EC66F6"/>
    <w:rsid w:val="00EC68A1"/>
    <w:rsid w:val="00EC79C7"/>
    <w:rsid w:val="00ED0BE1"/>
    <w:rsid w:val="00ED0CB7"/>
    <w:rsid w:val="00ED21CC"/>
    <w:rsid w:val="00ED2E6E"/>
    <w:rsid w:val="00ED4425"/>
    <w:rsid w:val="00ED46C4"/>
    <w:rsid w:val="00ED499A"/>
    <w:rsid w:val="00ED4E58"/>
    <w:rsid w:val="00ED51BE"/>
    <w:rsid w:val="00ED5A21"/>
    <w:rsid w:val="00ED5DF6"/>
    <w:rsid w:val="00EE2308"/>
    <w:rsid w:val="00EE2380"/>
    <w:rsid w:val="00EE259F"/>
    <w:rsid w:val="00EE2C05"/>
    <w:rsid w:val="00EE5E96"/>
    <w:rsid w:val="00EE7074"/>
    <w:rsid w:val="00EE7660"/>
    <w:rsid w:val="00EF0783"/>
    <w:rsid w:val="00EF3900"/>
    <w:rsid w:val="00EF3C48"/>
    <w:rsid w:val="00EF51DD"/>
    <w:rsid w:val="00EF6BE9"/>
    <w:rsid w:val="00EF77E1"/>
    <w:rsid w:val="00EF7829"/>
    <w:rsid w:val="00EF7AA4"/>
    <w:rsid w:val="00EF7EBD"/>
    <w:rsid w:val="00F0184C"/>
    <w:rsid w:val="00F01E71"/>
    <w:rsid w:val="00F027B0"/>
    <w:rsid w:val="00F02ABF"/>
    <w:rsid w:val="00F03FE3"/>
    <w:rsid w:val="00F0421C"/>
    <w:rsid w:val="00F045AF"/>
    <w:rsid w:val="00F04B9F"/>
    <w:rsid w:val="00F05289"/>
    <w:rsid w:val="00F061BF"/>
    <w:rsid w:val="00F0654E"/>
    <w:rsid w:val="00F067D9"/>
    <w:rsid w:val="00F07329"/>
    <w:rsid w:val="00F07862"/>
    <w:rsid w:val="00F07C7F"/>
    <w:rsid w:val="00F10060"/>
    <w:rsid w:val="00F1137D"/>
    <w:rsid w:val="00F11DFD"/>
    <w:rsid w:val="00F144ED"/>
    <w:rsid w:val="00F146A2"/>
    <w:rsid w:val="00F14726"/>
    <w:rsid w:val="00F14B67"/>
    <w:rsid w:val="00F15093"/>
    <w:rsid w:val="00F16610"/>
    <w:rsid w:val="00F170F0"/>
    <w:rsid w:val="00F17747"/>
    <w:rsid w:val="00F17B0C"/>
    <w:rsid w:val="00F202CC"/>
    <w:rsid w:val="00F20792"/>
    <w:rsid w:val="00F20819"/>
    <w:rsid w:val="00F20E15"/>
    <w:rsid w:val="00F22DF7"/>
    <w:rsid w:val="00F23064"/>
    <w:rsid w:val="00F244CA"/>
    <w:rsid w:val="00F24AF2"/>
    <w:rsid w:val="00F24D44"/>
    <w:rsid w:val="00F25226"/>
    <w:rsid w:val="00F257CD"/>
    <w:rsid w:val="00F25B3C"/>
    <w:rsid w:val="00F2664D"/>
    <w:rsid w:val="00F2741E"/>
    <w:rsid w:val="00F30E3E"/>
    <w:rsid w:val="00F3179B"/>
    <w:rsid w:val="00F3183C"/>
    <w:rsid w:val="00F31BC0"/>
    <w:rsid w:val="00F339EE"/>
    <w:rsid w:val="00F33B1A"/>
    <w:rsid w:val="00F33BE6"/>
    <w:rsid w:val="00F343DB"/>
    <w:rsid w:val="00F344C4"/>
    <w:rsid w:val="00F3470F"/>
    <w:rsid w:val="00F34995"/>
    <w:rsid w:val="00F3721F"/>
    <w:rsid w:val="00F375A1"/>
    <w:rsid w:val="00F425C5"/>
    <w:rsid w:val="00F4523C"/>
    <w:rsid w:val="00F459EF"/>
    <w:rsid w:val="00F4693E"/>
    <w:rsid w:val="00F47220"/>
    <w:rsid w:val="00F47252"/>
    <w:rsid w:val="00F472AE"/>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3FB6"/>
    <w:rsid w:val="00F64439"/>
    <w:rsid w:val="00F6466D"/>
    <w:rsid w:val="00F6492F"/>
    <w:rsid w:val="00F64AD2"/>
    <w:rsid w:val="00F65E40"/>
    <w:rsid w:val="00F668B3"/>
    <w:rsid w:val="00F66E0D"/>
    <w:rsid w:val="00F673B6"/>
    <w:rsid w:val="00F67803"/>
    <w:rsid w:val="00F6795B"/>
    <w:rsid w:val="00F67AD4"/>
    <w:rsid w:val="00F67E01"/>
    <w:rsid w:val="00F71114"/>
    <w:rsid w:val="00F71268"/>
    <w:rsid w:val="00F71483"/>
    <w:rsid w:val="00F7163E"/>
    <w:rsid w:val="00F738ED"/>
    <w:rsid w:val="00F74A5E"/>
    <w:rsid w:val="00F763F5"/>
    <w:rsid w:val="00F766D3"/>
    <w:rsid w:val="00F76AF1"/>
    <w:rsid w:val="00F7753E"/>
    <w:rsid w:val="00F81E46"/>
    <w:rsid w:val="00F8217F"/>
    <w:rsid w:val="00F827EB"/>
    <w:rsid w:val="00F82EA7"/>
    <w:rsid w:val="00F82FAC"/>
    <w:rsid w:val="00F83708"/>
    <w:rsid w:val="00F83D5D"/>
    <w:rsid w:val="00F84808"/>
    <w:rsid w:val="00F849AF"/>
    <w:rsid w:val="00F84D43"/>
    <w:rsid w:val="00F85184"/>
    <w:rsid w:val="00F85254"/>
    <w:rsid w:val="00F85813"/>
    <w:rsid w:val="00F85A26"/>
    <w:rsid w:val="00F85AC7"/>
    <w:rsid w:val="00F8612B"/>
    <w:rsid w:val="00F86751"/>
    <w:rsid w:val="00F867A3"/>
    <w:rsid w:val="00F8745B"/>
    <w:rsid w:val="00F87D7B"/>
    <w:rsid w:val="00F90061"/>
    <w:rsid w:val="00F91357"/>
    <w:rsid w:val="00F9158E"/>
    <w:rsid w:val="00F91705"/>
    <w:rsid w:val="00F91D56"/>
    <w:rsid w:val="00F92456"/>
    <w:rsid w:val="00F9245A"/>
    <w:rsid w:val="00F924B5"/>
    <w:rsid w:val="00F92A3D"/>
    <w:rsid w:val="00F93096"/>
    <w:rsid w:val="00F9429D"/>
    <w:rsid w:val="00F950EC"/>
    <w:rsid w:val="00F96003"/>
    <w:rsid w:val="00F965FA"/>
    <w:rsid w:val="00F96A1D"/>
    <w:rsid w:val="00F96DD7"/>
    <w:rsid w:val="00F97575"/>
    <w:rsid w:val="00FA009D"/>
    <w:rsid w:val="00FA13F4"/>
    <w:rsid w:val="00FA1DBD"/>
    <w:rsid w:val="00FA206D"/>
    <w:rsid w:val="00FA2647"/>
    <w:rsid w:val="00FA3DEB"/>
    <w:rsid w:val="00FA3E35"/>
    <w:rsid w:val="00FA4651"/>
    <w:rsid w:val="00FA60C4"/>
    <w:rsid w:val="00FA669D"/>
    <w:rsid w:val="00FA6DAC"/>
    <w:rsid w:val="00FA7083"/>
    <w:rsid w:val="00FA7178"/>
    <w:rsid w:val="00FA7500"/>
    <w:rsid w:val="00FA775E"/>
    <w:rsid w:val="00FB09F0"/>
    <w:rsid w:val="00FB0EEB"/>
    <w:rsid w:val="00FB11FE"/>
    <w:rsid w:val="00FB148B"/>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5A5"/>
    <w:rsid w:val="00FB6E5E"/>
    <w:rsid w:val="00FB72FA"/>
    <w:rsid w:val="00FB74CA"/>
    <w:rsid w:val="00FB7BCE"/>
    <w:rsid w:val="00FB7C45"/>
    <w:rsid w:val="00FC0F07"/>
    <w:rsid w:val="00FC1C3C"/>
    <w:rsid w:val="00FC2853"/>
    <w:rsid w:val="00FC3371"/>
    <w:rsid w:val="00FC3D53"/>
    <w:rsid w:val="00FC3FB6"/>
    <w:rsid w:val="00FC4B36"/>
    <w:rsid w:val="00FC4D20"/>
    <w:rsid w:val="00FC5FA6"/>
    <w:rsid w:val="00FC682E"/>
    <w:rsid w:val="00FC7B0A"/>
    <w:rsid w:val="00FD0A32"/>
    <w:rsid w:val="00FD3FB3"/>
    <w:rsid w:val="00FD4E44"/>
    <w:rsid w:val="00FD50F2"/>
    <w:rsid w:val="00FD55FA"/>
    <w:rsid w:val="00FD58D9"/>
    <w:rsid w:val="00FD64D4"/>
    <w:rsid w:val="00FD6F1B"/>
    <w:rsid w:val="00FE043E"/>
    <w:rsid w:val="00FE0837"/>
    <w:rsid w:val="00FE1730"/>
    <w:rsid w:val="00FE1F5F"/>
    <w:rsid w:val="00FE2144"/>
    <w:rsid w:val="00FE265B"/>
    <w:rsid w:val="00FE3682"/>
    <w:rsid w:val="00FE3BDB"/>
    <w:rsid w:val="00FE3CFB"/>
    <w:rsid w:val="00FE478D"/>
    <w:rsid w:val="00FE4D57"/>
    <w:rsid w:val="00FE5319"/>
    <w:rsid w:val="00FE58CE"/>
    <w:rsid w:val="00FE5A94"/>
    <w:rsid w:val="00FE64A4"/>
    <w:rsid w:val="00FE64E1"/>
    <w:rsid w:val="00FE660B"/>
    <w:rsid w:val="00FE75C9"/>
    <w:rsid w:val="00FF2165"/>
    <w:rsid w:val="00FF277F"/>
    <w:rsid w:val="00FF296A"/>
    <w:rsid w:val="00FF2C85"/>
    <w:rsid w:val="00FF2E6A"/>
    <w:rsid w:val="00FF31F2"/>
    <w:rsid w:val="00FF3D73"/>
    <w:rsid w:val="00FF452B"/>
    <w:rsid w:val="00FF48D3"/>
    <w:rsid w:val="00FF5235"/>
    <w:rsid w:val="00FF5CC3"/>
    <w:rsid w:val="00FF6184"/>
    <w:rsid w:val="00FF6204"/>
    <w:rsid w:val="00FF665E"/>
    <w:rsid w:val="00FF7057"/>
    <w:rsid w:val="00FF743B"/>
    <w:rsid w:val="010FAE32"/>
    <w:rsid w:val="01DE778B"/>
    <w:rsid w:val="031B79CA"/>
    <w:rsid w:val="0732020A"/>
    <w:rsid w:val="099B341F"/>
    <w:rsid w:val="0A1ABABE"/>
    <w:rsid w:val="0C746A88"/>
    <w:rsid w:val="0CFBCDDB"/>
    <w:rsid w:val="0DEEC8A7"/>
    <w:rsid w:val="0DFBC54E"/>
    <w:rsid w:val="159F4418"/>
    <w:rsid w:val="1611636D"/>
    <w:rsid w:val="177A5D52"/>
    <w:rsid w:val="1B1E0182"/>
    <w:rsid w:val="1B617FD5"/>
    <w:rsid w:val="1C1DF319"/>
    <w:rsid w:val="1E0736C6"/>
    <w:rsid w:val="1E8FCB84"/>
    <w:rsid w:val="1EDF37E9"/>
    <w:rsid w:val="21CD5778"/>
    <w:rsid w:val="229EB965"/>
    <w:rsid w:val="22ED473B"/>
    <w:rsid w:val="23CA735A"/>
    <w:rsid w:val="2473226F"/>
    <w:rsid w:val="281D856D"/>
    <w:rsid w:val="2834ABF6"/>
    <w:rsid w:val="28C7F54C"/>
    <w:rsid w:val="2913027F"/>
    <w:rsid w:val="2B98EE2E"/>
    <w:rsid w:val="2CEB3AFB"/>
    <w:rsid w:val="2F7D6DAB"/>
    <w:rsid w:val="2FBB8A00"/>
    <w:rsid w:val="32C46645"/>
    <w:rsid w:val="38EF160D"/>
    <w:rsid w:val="3AE08C3C"/>
    <w:rsid w:val="3B73377F"/>
    <w:rsid w:val="3D6880BE"/>
    <w:rsid w:val="3DD4D037"/>
    <w:rsid w:val="3DD74968"/>
    <w:rsid w:val="3FCF5175"/>
    <w:rsid w:val="427C5E7D"/>
    <w:rsid w:val="487467B5"/>
    <w:rsid w:val="4B9D6AFD"/>
    <w:rsid w:val="4C4D9009"/>
    <w:rsid w:val="4CD544BC"/>
    <w:rsid w:val="51368C64"/>
    <w:rsid w:val="59B12C2F"/>
    <w:rsid w:val="5AAAED3D"/>
    <w:rsid w:val="5BDAEB94"/>
    <w:rsid w:val="5EBDC073"/>
    <w:rsid w:val="612814FB"/>
    <w:rsid w:val="63802DC4"/>
    <w:rsid w:val="6ADB3531"/>
    <w:rsid w:val="6C693533"/>
    <w:rsid w:val="6CBA8BFF"/>
    <w:rsid w:val="6E1F8D96"/>
    <w:rsid w:val="7452545D"/>
    <w:rsid w:val="77144718"/>
    <w:rsid w:val="776FD536"/>
    <w:rsid w:val="79533042"/>
    <w:rsid w:val="7A663FC2"/>
    <w:rsid w:val="7B3F379C"/>
    <w:rsid w:val="7BE949D3"/>
    <w:rsid w:val="7E8A0E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A237BC8C-7219-4AB8-B122-EBE593C1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uiPriority="0"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5E0A8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D314B4"/>
    <w:pPr>
      <w:keepNext/>
      <w:spacing w:after="240"/>
      <w:outlineLvl w:val="0"/>
    </w:pPr>
    <w:rPr>
      <w:rFonts w:ascii="Arial" w:hAnsi="Arial" w:eastAsia="Times New Roman" w:cs="Times New Roman"/>
      <w:b/>
      <w:sz w:val="32"/>
      <w:szCs w:val="18"/>
    </w:rPr>
  </w:style>
  <w:style w:type="paragraph" w:styleId="Heading2">
    <w:name w:val="heading 2"/>
    <w:basedOn w:val="Normal"/>
    <w:next w:val="Normal"/>
    <w:link w:val="Heading2Char"/>
    <w:locked/>
    <w:rsid w:val="00D314B4"/>
    <w:pPr>
      <w:keepNext/>
      <w:spacing w:after="0"/>
      <w:outlineLvl w:val="1"/>
    </w:pPr>
    <w:rPr>
      <w:rFonts w:ascii="Arial" w:hAnsi="Arial" w:eastAsia="Times New Roman" w:cs="Arial"/>
      <w:b/>
      <w:bCs/>
      <w:iCs/>
      <w:szCs w:val="28"/>
    </w:rPr>
  </w:style>
  <w:style w:type="paragraph" w:styleId="Heading3">
    <w:name w:val="heading 3"/>
    <w:basedOn w:val="Normal"/>
    <w:next w:val="Normal"/>
    <w:link w:val="Heading3Char"/>
    <w:locked/>
    <w:rsid w:val="00D314B4"/>
    <w:pPr>
      <w:keepNext/>
      <w:autoSpaceDE w:val="0"/>
      <w:autoSpaceDN w:val="0"/>
      <w:adjustRightInd w:val="0"/>
      <w:spacing w:after="0"/>
      <w:outlineLvl w:val="2"/>
    </w:pPr>
    <w:rPr>
      <w:rFonts w:ascii="Arial" w:hAnsi="Arial" w:eastAsia="MS Mincho" w:cs="Times New Roman"/>
      <w:b/>
      <w:bCs/>
      <w:i/>
      <w:sz w:val="21"/>
      <w:szCs w:val="24"/>
    </w:rPr>
  </w:style>
  <w:style w:type="paragraph" w:styleId="Heading4">
    <w:name w:val="heading 4"/>
    <w:basedOn w:val="Normal"/>
    <w:next w:val="Normal"/>
    <w:link w:val="Heading4Char"/>
    <w:autoRedefine/>
    <w:locked/>
    <w:rsid w:val="00D314B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D314B4"/>
    <w:pPr>
      <w:outlineLvl w:val="4"/>
    </w:pPr>
    <w:rPr>
      <w:bCs/>
      <w:i/>
      <w:iCs/>
      <w:szCs w:val="26"/>
    </w:rPr>
  </w:style>
  <w:style w:type="paragraph" w:styleId="Heading6">
    <w:name w:val="heading 6"/>
    <w:basedOn w:val="Normal"/>
    <w:next w:val="Normal"/>
    <w:link w:val="Heading6Char"/>
    <w:unhideWhenUsed/>
    <w:rsid w:val="00D314B4"/>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D314B4"/>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D314B4"/>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D314B4"/>
    <w:pPr>
      <w:spacing w:before="240" w:after="60"/>
      <w:outlineLvl w:val="8"/>
    </w:pPr>
    <w:rPr>
      <w:rFonts w:ascii="Cambria" w:hAnsi="Cambri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yperlink">
    <w:name w:val="Hyperlink"/>
    <w:basedOn w:val="DefaultParagraphFont"/>
    <w:uiPriority w:val="99"/>
    <w:rsid w:val="00D314B4"/>
    <w:rPr>
      <w:i w:val="0"/>
      <w:color w:val="0000FF"/>
      <w:u w:val="single"/>
    </w:rPr>
  </w:style>
  <w:style w:type="paragraph" w:styleId="EndnoteText">
    <w:name w:val="endnote text"/>
    <w:basedOn w:val="Normal"/>
    <w:link w:val="EndnoteTextChar"/>
    <w:semiHidden/>
    <w:rsid w:val="00D314B4"/>
    <w:pPr>
      <w:widowControl w:val="0"/>
    </w:pPr>
    <w:rPr>
      <w:rFonts w:ascii="Press Rmn 12pt" w:hAnsi="Press Rmn 12pt"/>
      <w:szCs w:val="20"/>
    </w:rPr>
  </w:style>
  <w:style w:type="paragraph" w:styleId="nrpsBannerline1" w:customStyle="1">
    <w:name w:val="nrps Banner line 1"/>
    <w:link w:val="nrpsBannerline1Char"/>
    <w:semiHidden/>
    <w:locked/>
    <w:rsid w:val="00D314B4"/>
    <w:pPr>
      <w:spacing w:before="80" w:line="276" w:lineRule="auto"/>
      <w:ind w:left="115"/>
    </w:pPr>
    <w:rPr>
      <w:rFonts w:ascii="Arial" w:hAnsi="Arial"/>
      <w:b/>
      <w:bCs/>
      <w:color w:val="000000" w:themeColor="text1"/>
      <w:sz w:val="16"/>
    </w:rPr>
  </w:style>
  <w:style w:type="numbering" w:styleId="Bulleted" w:customStyle="1">
    <w:name w:val="Bulleted"/>
    <w:basedOn w:val="NoList"/>
    <w:rsid w:val="00D314B4"/>
    <w:pPr>
      <w:numPr>
        <w:numId w:val="4"/>
      </w:numPr>
    </w:pPr>
  </w:style>
  <w:style w:type="paragraph" w:styleId="nrpsLogo" w:customStyle="1">
    <w:name w:val="nrps Logo"/>
    <w:basedOn w:val="Normal"/>
    <w:semiHidden/>
    <w:rsid w:val="00D314B4"/>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D314B4"/>
    <w:rPr>
      <w:color w:val="800080"/>
      <w:u w:val="single"/>
    </w:rPr>
  </w:style>
  <w:style w:type="paragraph" w:styleId="nrpsBannerline2" w:customStyle="1">
    <w:name w:val="nrps Banner line 2"/>
    <w:link w:val="nrpsBannerline2Char"/>
    <w:semiHidden/>
    <w:locked/>
    <w:rsid w:val="00D314B4"/>
    <w:pPr>
      <w:spacing w:line="276" w:lineRule="auto"/>
      <w:ind w:left="115"/>
    </w:pPr>
    <w:rPr>
      <w:rFonts w:ascii="Arial" w:hAnsi="Arial"/>
      <w:b/>
      <w:bCs/>
      <w:sz w:val="16"/>
      <w:szCs w:val="24"/>
    </w:rPr>
  </w:style>
  <w:style w:type="paragraph" w:styleId="Bibliography">
    <w:name w:val="Bibliography"/>
    <w:basedOn w:val="Normal"/>
    <w:next w:val="Normal"/>
    <w:uiPriority w:val="37"/>
    <w:semiHidden/>
    <w:rsid w:val="00D314B4"/>
  </w:style>
  <w:style w:type="character" w:styleId="CommentReference">
    <w:name w:val="annotation reference"/>
    <w:basedOn w:val="DefaultParagraphFont"/>
    <w:uiPriority w:val="99"/>
    <w:semiHidden/>
    <w:unhideWhenUsed/>
    <w:rsid w:val="00D314B4"/>
    <w:rPr>
      <w:sz w:val="16"/>
      <w:szCs w:val="16"/>
    </w:rPr>
  </w:style>
  <w:style w:type="paragraph" w:styleId="BlockText">
    <w:name w:val="Block Text"/>
    <w:basedOn w:val="Normal"/>
    <w:uiPriority w:val="99"/>
    <w:semiHidden/>
    <w:rsid w:val="00D314B4"/>
    <w:pPr>
      <w:spacing w:after="120"/>
      <w:ind w:left="1440" w:right="1440"/>
    </w:pPr>
  </w:style>
  <w:style w:type="character" w:styleId="Heading2Char" w:customStyle="1">
    <w:name w:val="Heading 2 Char"/>
    <w:basedOn w:val="DefaultParagraphFont"/>
    <w:link w:val="Heading2"/>
    <w:rsid w:val="00D314B4"/>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D314B4"/>
    <w:rPr>
      <w:sz w:val="20"/>
      <w:szCs w:val="20"/>
    </w:rPr>
  </w:style>
  <w:style w:type="character" w:styleId="CommentTextChar" w:customStyle="1">
    <w:name w:val="Comment Text Char"/>
    <w:basedOn w:val="DefaultParagraphFont"/>
    <w:link w:val="CommentText"/>
    <w:uiPriority w:val="99"/>
    <w:semiHidden/>
    <w:rsid w:val="00D314B4"/>
    <w:rPr>
      <w:rFonts w:eastAsiaTheme="minorHAnsi" w:cstheme="minorBidi"/>
      <w:color w:val="000000" w:themeColor="text1"/>
    </w:rPr>
  </w:style>
  <w:style w:type="paragraph" w:styleId="nrpsTablecell" w:customStyle="1">
    <w:name w:val="nrps Table cell"/>
    <w:qFormat/>
    <w:rsid w:val="00D314B4"/>
    <w:pPr>
      <w:spacing w:before="20" w:after="20" w:line="276" w:lineRule="auto"/>
    </w:pPr>
    <w:rPr>
      <w:rFonts w:ascii="Arial" w:hAnsi="Arial"/>
      <w:color w:val="000000" w:themeColor="text1"/>
      <w:sz w:val="18"/>
    </w:rPr>
  </w:style>
  <w:style w:type="paragraph" w:styleId="nrpsTablecellindent" w:customStyle="1">
    <w:name w:val="nrps Table cell indent"/>
    <w:basedOn w:val="nrpsTablecell"/>
    <w:rsid w:val="00D314B4"/>
    <w:pPr>
      <w:ind w:left="360"/>
    </w:pPr>
  </w:style>
  <w:style w:type="paragraph" w:styleId="CommentSubject">
    <w:name w:val="annotation subject"/>
    <w:basedOn w:val="CommentText"/>
    <w:next w:val="CommentText"/>
    <w:link w:val="CommentSubjectChar"/>
    <w:uiPriority w:val="99"/>
    <w:semiHidden/>
    <w:unhideWhenUsed/>
    <w:rsid w:val="00D314B4"/>
    <w:rPr>
      <w:b/>
      <w:bCs/>
    </w:rPr>
  </w:style>
  <w:style w:type="character" w:styleId="CommentSubjectChar" w:customStyle="1">
    <w:name w:val="Comment Subject Char"/>
    <w:basedOn w:val="CommentTextChar"/>
    <w:link w:val="CommentSubject"/>
    <w:uiPriority w:val="99"/>
    <w:semiHidden/>
    <w:rsid w:val="00D314B4"/>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ableofFigures">
    <w:name w:val="table of figures"/>
    <w:basedOn w:val="Normal"/>
    <w:next w:val="Normal"/>
    <w:uiPriority w:val="99"/>
    <w:rsid w:val="00D314B4"/>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D314B4"/>
    <w:rPr>
      <w:rFonts w:ascii="Tahoma" w:hAnsi="Tahoma" w:cs="Tahoma"/>
      <w:sz w:val="16"/>
      <w:szCs w:val="16"/>
    </w:rPr>
  </w:style>
  <w:style w:type="character" w:styleId="BalloonTextChar" w:customStyle="1">
    <w:name w:val="Balloon Text Char"/>
    <w:basedOn w:val="DefaultParagraphFont"/>
    <w:link w:val="BalloonText"/>
    <w:uiPriority w:val="99"/>
    <w:semiHidden/>
    <w:rsid w:val="00D314B4"/>
    <w:rPr>
      <w:rFonts w:ascii="Tahoma" w:hAnsi="Tahoma" w:cs="Tahoma" w:eastAsiaTheme="minorHAnsi"/>
      <w:color w:val="000000" w:themeColor="text1"/>
      <w:sz w:val="16"/>
      <w:szCs w:val="16"/>
    </w:rPr>
  </w:style>
  <w:style w:type="paragraph" w:styleId="BodyText">
    <w:name w:val="Body Text"/>
    <w:basedOn w:val="Normal"/>
    <w:link w:val="BodyTextChar"/>
    <w:uiPriority w:val="99"/>
    <w:semiHidden/>
    <w:rsid w:val="00D314B4"/>
    <w:pPr>
      <w:spacing w:after="120"/>
    </w:pPr>
  </w:style>
  <w:style w:type="character" w:styleId="BodyTextChar" w:customStyle="1">
    <w:name w:val="Body Text Char"/>
    <w:basedOn w:val="DefaultParagraphFont"/>
    <w:link w:val="BodyText"/>
    <w:uiPriority w:val="99"/>
    <w:semiHidden/>
    <w:rsid w:val="00D314B4"/>
    <w:rPr>
      <w:rFonts w:eastAsiaTheme="minorHAnsi" w:cstheme="minorBidi"/>
      <w:color w:val="000000" w:themeColor="text1"/>
      <w:sz w:val="23"/>
      <w:szCs w:val="22"/>
    </w:rPr>
  </w:style>
  <w:style w:type="paragraph" w:styleId="BodyText2">
    <w:name w:val="Body Text 2"/>
    <w:basedOn w:val="Normal"/>
    <w:link w:val="BodyText2Char"/>
    <w:uiPriority w:val="99"/>
    <w:semiHidden/>
    <w:rsid w:val="00D314B4"/>
    <w:pPr>
      <w:spacing w:after="120" w:line="480" w:lineRule="auto"/>
    </w:pPr>
  </w:style>
  <w:style w:type="character" w:styleId="BodyText2Char" w:customStyle="1">
    <w:name w:val="Body Text 2 Char"/>
    <w:basedOn w:val="DefaultParagraphFont"/>
    <w:link w:val="BodyText2"/>
    <w:uiPriority w:val="99"/>
    <w:semiHidden/>
    <w:rsid w:val="00D314B4"/>
    <w:rPr>
      <w:rFonts w:eastAsiaTheme="minorHAnsi" w:cstheme="minorBidi"/>
      <w:color w:val="000000" w:themeColor="text1"/>
      <w:sz w:val="23"/>
      <w:szCs w:val="22"/>
    </w:rPr>
  </w:style>
  <w:style w:type="paragraph" w:styleId="BodyText3">
    <w:name w:val="Body Text 3"/>
    <w:basedOn w:val="Normal"/>
    <w:link w:val="BodyText3Char"/>
    <w:uiPriority w:val="99"/>
    <w:semiHidden/>
    <w:rsid w:val="00D314B4"/>
    <w:pPr>
      <w:spacing w:after="120"/>
    </w:pPr>
    <w:rPr>
      <w:sz w:val="16"/>
      <w:szCs w:val="16"/>
    </w:rPr>
  </w:style>
  <w:style w:type="character" w:styleId="BodyText3Char" w:customStyle="1">
    <w:name w:val="Body Text 3 Char"/>
    <w:basedOn w:val="DefaultParagraphFont"/>
    <w:link w:val="BodyText3"/>
    <w:uiPriority w:val="99"/>
    <w:semiHidden/>
    <w:rsid w:val="00D314B4"/>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D314B4"/>
    <w:pPr>
      <w:ind w:firstLine="210"/>
    </w:pPr>
  </w:style>
  <w:style w:type="character" w:styleId="BodyTextFirstIndentChar" w:customStyle="1">
    <w:name w:val="Body Text First Indent Char"/>
    <w:basedOn w:val="BodyTextChar"/>
    <w:link w:val="BodyTextFirstIndent"/>
    <w:uiPriority w:val="99"/>
    <w:semiHidden/>
    <w:rsid w:val="00D314B4"/>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D314B4"/>
    <w:pPr>
      <w:spacing w:after="120"/>
      <w:ind w:left="360"/>
    </w:pPr>
  </w:style>
  <w:style w:type="character" w:styleId="BodyTextIndentChar" w:customStyle="1">
    <w:name w:val="Body Text Indent Char"/>
    <w:basedOn w:val="DefaultParagraphFont"/>
    <w:link w:val="BodyTextIndent"/>
    <w:uiPriority w:val="99"/>
    <w:semiHidden/>
    <w:rsid w:val="00D314B4"/>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D314B4"/>
    <w:pPr>
      <w:ind w:firstLine="210"/>
    </w:pPr>
  </w:style>
  <w:style w:type="character" w:styleId="BodyTextFirstIndent2Char" w:customStyle="1">
    <w:name w:val="Body Text First Indent 2 Char"/>
    <w:basedOn w:val="BodyTextIndentChar"/>
    <w:link w:val="BodyTextFirstIndent2"/>
    <w:uiPriority w:val="99"/>
    <w:semiHidden/>
    <w:rsid w:val="00D314B4"/>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D314B4"/>
    <w:pPr>
      <w:spacing w:after="120" w:line="480" w:lineRule="auto"/>
      <w:ind w:left="360"/>
    </w:pPr>
  </w:style>
  <w:style w:type="character" w:styleId="BodyTextIndent2Char" w:customStyle="1">
    <w:name w:val="Body Text Indent 2 Char"/>
    <w:basedOn w:val="DefaultParagraphFont"/>
    <w:link w:val="BodyTextIndent2"/>
    <w:uiPriority w:val="99"/>
    <w:semiHidden/>
    <w:rsid w:val="00D314B4"/>
    <w:rPr>
      <w:rFonts w:eastAsiaTheme="minorHAnsi" w:cstheme="minorBidi"/>
      <w:color w:val="000000" w:themeColor="text1"/>
      <w:sz w:val="23"/>
      <w:szCs w:val="22"/>
    </w:rPr>
  </w:style>
  <w:style w:type="character" w:styleId="nrpsBannerline1Char" w:customStyle="1">
    <w:name w:val="nrps Banner line 1 Char"/>
    <w:basedOn w:val="DefaultParagraphFont"/>
    <w:link w:val="nrpsBannerline1"/>
    <w:semiHidden/>
    <w:rsid w:val="00D314B4"/>
    <w:rPr>
      <w:rFonts w:ascii="Arial" w:hAnsi="Arial"/>
      <w:b/>
      <w:bCs/>
      <w:color w:val="000000" w:themeColor="text1"/>
      <w:sz w:val="16"/>
    </w:rPr>
  </w:style>
  <w:style w:type="paragraph" w:styleId="nrpsBannerline3" w:customStyle="1">
    <w:name w:val="nrps Banner line 3"/>
    <w:link w:val="nrpsBannerline3Char"/>
    <w:semiHidden/>
    <w:qFormat/>
    <w:locked/>
    <w:rsid w:val="00D314B4"/>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D314B4"/>
    <w:pPr>
      <w:spacing w:after="120"/>
      <w:ind w:left="360"/>
    </w:pPr>
    <w:rPr>
      <w:sz w:val="16"/>
      <w:szCs w:val="16"/>
    </w:rPr>
  </w:style>
  <w:style w:type="paragraph" w:styleId="nrpsNormal" w:customStyle="1">
    <w:name w:val="nrps Normal"/>
    <w:basedOn w:val="Normal"/>
    <w:link w:val="nrpsNormalChar"/>
    <w:qFormat/>
    <w:rsid w:val="00D314B4"/>
    <w:rPr>
      <w:rFonts w:eastAsia="Times New Roman" w:cs="Times New Roman"/>
      <w:szCs w:val="20"/>
    </w:rPr>
  </w:style>
  <w:style w:type="character" w:styleId="nrpsBannerline2Char" w:customStyle="1">
    <w:name w:val="nrps Banner line 2 Char"/>
    <w:basedOn w:val="DefaultParagraphFont"/>
    <w:link w:val="nrpsBannerline2"/>
    <w:semiHidden/>
    <w:rsid w:val="00D314B4"/>
    <w:rPr>
      <w:rFonts w:ascii="Arial" w:hAnsi="Arial"/>
      <w:b/>
      <w:bCs/>
      <w:sz w:val="16"/>
      <w:szCs w:val="24"/>
    </w:rPr>
  </w:style>
  <w:style w:type="character" w:styleId="BodyTextIndent3Char" w:customStyle="1">
    <w:name w:val="Body Text Indent 3 Char"/>
    <w:basedOn w:val="DefaultParagraphFont"/>
    <w:link w:val="BodyTextIndent3"/>
    <w:uiPriority w:val="99"/>
    <w:semiHidden/>
    <w:rsid w:val="00D314B4"/>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D314B4"/>
    <w:pPr>
      <w:ind w:left="4320"/>
    </w:pPr>
  </w:style>
  <w:style w:type="character" w:styleId="ClosingChar" w:customStyle="1">
    <w:name w:val="Closing Char"/>
    <w:basedOn w:val="DefaultParagraphFont"/>
    <w:link w:val="Closing"/>
    <w:uiPriority w:val="99"/>
    <w:semiHidden/>
    <w:rsid w:val="00D314B4"/>
    <w:rPr>
      <w:rFonts w:eastAsiaTheme="minorHAnsi" w:cstheme="minorBidi"/>
      <w:color w:val="000000" w:themeColor="text1"/>
      <w:sz w:val="23"/>
      <w:szCs w:val="22"/>
    </w:rPr>
  </w:style>
  <w:style w:type="character" w:styleId="nrpsBannerline3Char" w:customStyle="1">
    <w:name w:val="nrps Banner line 3 Char"/>
    <w:basedOn w:val="DefaultParagraphFont"/>
    <w:link w:val="nrpsBannerline3"/>
    <w:semiHidden/>
    <w:rsid w:val="00D314B4"/>
    <w:rPr>
      <w:rFonts w:ascii="Arial" w:hAnsi="Arial"/>
      <w:b/>
      <w:bCs/>
      <w:color w:val="000000" w:themeColor="text1"/>
      <w:sz w:val="16"/>
    </w:rPr>
  </w:style>
  <w:style w:type="paragraph" w:styleId="Date">
    <w:name w:val="Date"/>
    <w:basedOn w:val="Normal"/>
    <w:next w:val="Normal"/>
    <w:link w:val="DateChar"/>
    <w:uiPriority w:val="99"/>
    <w:semiHidden/>
    <w:unhideWhenUsed/>
    <w:rsid w:val="00D314B4"/>
  </w:style>
  <w:style w:type="paragraph" w:styleId="nrpsHeading1" w:customStyle="1">
    <w:name w:val="nrps Heading 1"/>
    <w:basedOn w:val="Heading1"/>
    <w:next w:val="nrpsNormal"/>
    <w:link w:val="nrpsHeading1Char"/>
    <w:qFormat/>
    <w:rsid w:val="00D314B4"/>
    <w:pPr>
      <w:tabs>
        <w:tab w:val="left" w:pos="5310"/>
      </w:tabs>
      <w:spacing w:after="200"/>
    </w:pPr>
  </w:style>
  <w:style w:type="paragraph" w:styleId="nrpsLiteraturecited" w:customStyle="1">
    <w:name w:val="nrps Literature cited"/>
    <w:link w:val="nrpsLiteraturecitedChar"/>
    <w:qFormat/>
    <w:rsid w:val="00D314B4"/>
    <w:pPr>
      <w:spacing w:after="200" w:line="276" w:lineRule="auto"/>
      <w:ind w:left="360" w:hanging="360"/>
    </w:pPr>
    <w:rPr>
      <w:color w:val="000000" w:themeColor="text1"/>
      <w:sz w:val="23"/>
      <w:szCs w:val="24"/>
    </w:rPr>
  </w:style>
  <w:style w:type="paragraph" w:styleId="nrpsHeading3" w:customStyle="1">
    <w:name w:val="nrps Heading 3"/>
    <w:basedOn w:val="Heading3"/>
    <w:next w:val="nrpsNormal"/>
    <w:link w:val="nrpsHeading3Char"/>
    <w:qFormat/>
    <w:rsid w:val="00D314B4"/>
    <w:pPr>
      <w:spacing w:before="80"/>
    </w:pPr>
    <w:rPr>
      <w:bCs w:val="0"/>
      <w:szCs w:val="22"/>
    </w:rPr>
  </w:style>
  <w:style w:type="character" w:styleId="nrpsLiteraturecitedChar" w:customStyle="1">
    <w:name w:val="nrps Literature cited Char"/>
    <w:basedOn w:val="DefaultParagraphFont"/>
    <w:link w:val="nrpsLiteraturecited"/>
    <w:rsid w:val="00D314B4"/>
    <w:rPr>
      <w:color w:val="000000" w:themeColor="text1"/>
      <w:sz w:val="23"/>
      <w:szCs w:val="24"/>
    </w:rPr>
  </w:style>
  <w:style w:type="character" w:styleId="nrpsNormalChar" w:customStyle="1">
    <w:name w:val="nrps Normal Char"/>
    <w:basedOn w:val="DefaultParagraphFont"/>
    <w:link w:val="nrpsNormal"/>
    <w:rsid w:val="00D314B4"/>
    <w:rPr>
      <w:color w:val="000000" w:themeColor="text1"/>
      <w:sz w:val="23"/>
    </w:rPr>
  </w:style>
  <w:style w:type="character" w:styleId="Heading3Char" w:customStyle="1">
    <w:name w:val="Heading 3 Char"/>
    <w:basedOn w:val="DefaultParagraphFont"/>
    <w:link w:val="Heading3"/>
    <w:rsid w:val="00D314B4"/>
    <w:rPr>
      <w:rFonts w:ascii="Arial" w:hAnsi="Arial" w:eastAsia="MS Mincho"/>
      <w:b/>
      <w:bCs/>
      <w:i/>
      <w:color w:val="000000" w:themeColor="text1"/>
      <w:sz w:val="21"/>
      <w:szCs w:val="24"/>
    </w:rPr>
  </w:style>
  <w:style w:type="character" w:styleId="nrpsHeading3Char" w:customStyle="1">
    <w:name w:val="nrps Heading 3 Char"/>
    <w:basedOn w:val="DefaultParagraphFont"/>
    <w:link w:val="nrpsHeading3"/>
    <w:rsid w:val="00D314B4"/>
    <w:rPr>
      <w:rFonts w:ascii="Arial" w:hAnsi="Arial" w:eastAsia="MS Mincho"/>
      <w:b/>
      <w:i/>
      <w:color w:val="000000" w:themeColor="text1"/>
      <w:sz w:val="21"/>
      <w:szCs w:val="22"/>
    </w:rPr>
  </w:style>
  <w:style w:type="paragraph" w:styleId="nrpsHeading2" w:customStyle="1">
    <w:name w:val="nrps Heading 2"/>
    <w:basedOn w:val="Heading2"/>
    <w:next w:val="nrpsNormal"/>
    <w:link w:val="nrpsHeading2Char"/>
    <w:qFormat/>
    <w:rsid w:val="00D314B4"/>
    <w:pPr>
      <w:spacing w:before="80"/>
    </w:pPr>
    <w:rPr>
      <w:bCs w:val="0"/>
      <w:iCs w:val="0"/>
    </w:rPr>
  </w:style>
  <w:style w:type="character" w:styleId="Heading1Char" w:customStyle="1">
    <w:name w:val="Heading 1 Char"/>
    <w:basedOn w:val="DefaultParagraphFont"/>
    <w:link w:val="Heading1"/>
    <w:rsid w:val="00D314B4"/>
    <w:rPr>
      <w:rFonts w:ascii="Arial" w:hAnsi="Arial"/>
      <w:b/>
      <w:color w:val="000000" w:themeColor="text1"/>
      <w:sz w:val="32"/>
      <w:szCs w:val="18"/>
    </w:rPr>
  </w:style>
  <w:style w:type="character" w:styleId="nrpsHeading1Char" w:customStyle="1">
    <w:name w:val="nrps Heading 1 Char"/>
    <w:basedOn w:val="DefaultParagraphFont"/>
    <w:link w:val="nrpsHeading1"/>
    <w:rsid w:val="00D314B4"/>
    <w:rPr>
      <w:rFonts w:ascii="Arial" w:hAnsi="Arial"/>
      <w:b/>
      <w:color w:val="000000" w:themeColor="text1"/>
      <w:sz w:val="32"/>
      <w:szCs w:val="18"/>
    </w:rPr>
  </w:style>
  <w:style w:type="paragraph" w:styleId="nrpsHeading4" w:customStyle="1">
    <w:name w:val="nrps Heading 4"/>
    <w:basedOn w:val="Heading4"/>
    <w:next w:val="nrpsNormal"/>
    <w:link w:val="nrpsHeading4Char"/>
    <w:qFormat/>
    <w:rsid w:val="00D314B4"/>
    <w:pPr>
      <w:spacing w:before="80"/>
    </w:pPr>
    <w:rPr>
      <w:bCs w:val="0"/>
      <w:sz w:val="23"/>
    </w:rPr>
  </w:style>
  <w:style w:type="character" w:styleId="nrpsHeading2Char" w:customStyle="1">
    <w:name w:val="nrps Heading 2 Char"/>
    <w:basedOn w:val="DefaultParagraphFont"/>
    <w:link w:val="nrpsHeading2"/>
    <w:rsid w:val="00D314B4"/>
    <w:rPr>
      <w:rFonts w:ascii="Arial" w:hAnsi="Arial" w:cs="Arial"/>
      <w:b/>
      <w:color w:val="000000" w:themeColor="text1"/>
      <w:sz w:val="23"/>
      <w:szCs w:val="28"/>
    </w:rPr>
  </w:style>
  <w:style w:type="paragraph" w:styleId="nrpsHeading5" w:customStyle="1">
    <w:name w:val="nrps Heading 5"/>
    <w:basedOn w:val="Heading5"/>
    <w:next w:val="nrpsNormal"/>
    <w:link w:val="nrpsHeading5Char"/>
    <w:rsid w:val="00D314B4"/>
    <w:pPr>
      <w:keepNext/>
      <w:spacing w:before="80" w:after="0"/>
      <w:ind w:left="360"/>
    </w:pPr>
    <w:rPr>
      <w:bCs w:val="0"/>
      <w:iCs w:val="0"/>
      <w:sz w:val="21"/>
    </w:rPr>
  </w:style>
  <w:style w:type="character" w:styleId="Heading4Char" w:customStyle="1">
    <w:name w:val="Heading 4 Char"/>
    <w:basedOn w:val="DefaultParagraphFont"/>
    <w:link w:val="Heading4"/>
    <w:rsid w:val="00D314B4"/>
    <w:rPr>
      <w:bCs/>
      <w:color w:val="000000" w:themeColor="text1"/>
      <w:sz w:val="24"/>
      <w:szCs w:val="28"/>
      <w:u w:val="single"/>
    </w:rPr>
  </w:style>
  <w:style w:type="character" w:styleId="nrpsHeading4Char" w:customStyle="1">
    <w:name w:val="nrps Heading 4 Char"/>
    <w:basedOn w:val="DefaultParagraphFont"/>
    <w:link w:val="nrpsHeading4"/>
    <w:rsid w:val="00D314B4"/>
    <w:rPr>
      <w:color w:val="000000" w:themeColor="text1"/>
      <w:sz w:val="23"/>
      <w:szCs w:val="28"/>
      <w:u w:val="single"/>
    </w:rPr>
  </w:style>
  <w:style w:type="paragraph" w:styleId="nrpsFigurecaption" w:customStyle="1">
    <w:name w:val="nrps Figure caption"/>
    <w:next w:val="nrpsNormal"/>
    <w:link w:val="nrpsFigurecaptionChar"/>
    <w:qFormat/>
    <w:rsid w:val="00D314B4"/>
    <w:pPr>
      <w:spacing w:before="80" w:after="360" w:line="276" w:lineRule="auto"/>
    </w:pPr>
    <w:rPr>
      <w:rFonts w:ascii="Arial" w:hAnsi="Arial"/>
      <w:bCs/>
      <w:color w:val="000000" w:themeColor="text1"/>
    </w:rPr>
  </w:style>
  <w:style w:type="character" w:styleId="Heading5Char" w:customStyle="1">
    <w:name w:val="Heading 5 Char"/>
    <w:basedOn w:val="DefaultParagraphFont"/>
    <w:link w:val="Heading5"/>
    <w:rsid w:val="00D314B4"/>
    <w:rPr>
      <w:rFonts w:eastAsiaTheme="minorHAnsi" w:cstheme="minorBidi"/>
      <w:bCs/>
      <w:i/>
      <w:iCs/>
      <w:color w:val="000000" w:themeColor="text1"/>
      <w:sz w:val="23"/>
      <w:szCs w:val="26"/>
    </w:rPr>
  </w:style>
  <w:style w:type="character" w:styleId="nrpsHeading5Char" w:customStyle="1">
    <w:name w:val="nrps Heading 5 Char"/>
    <w:basedOn w:val="DefaultParagraphFont"/>
    <w:link w:val="nrpsHeading5"/>
    <w:rsid w:val="00D314B4"/>
    <w:rPr>
      <w:rFonts w:eastAsiaTheme="minorHAnsi" w:cstheme="minorBidi"/>
      <w:i/>
      <w:color w:val="000000" w:themeColor="text1"/>
      <w:sz w:val="21"/>
      <w:szCs w:val="26"/>
    </w:rPr>
  </w:style>
  <w:style w:type="paragraph" w:styleId="nrpsTablecaption" w:customStyle="1">
    <w:name w:val="nrps Table caption"/>
    <w:next w:val="nrpsNormal"/>
    <w:link w:val="nrpsTablecaptionChar"/>
    <w:qFormat/>
    <w:rsid w:val="00D314B4"/>
    <w:pPr>
      <w:keepNext/>
      <w:spacing w:before="360" w:after="80" w:line="276" w:lineRule="auto"/>
    </w:pPr>
    <w:rPr>
      <w:rFonts w:ascii="Arial" w:hAnsi="Arial"/>
      <w:bCs/>
      <w:color w:val="000000" w:themeColor="text1"/>
    </w:rPr>
  </w:style>
  <w:style w:type="character" w:styleId="nrpsFigurecaptionChar" w:customStyle="1">
    <w:name w:val="nrps Figure caption Char"/>
    <w:basedOn w:val="DefaultParagraphFont"/>
    <w:link w:val="nrpsFigurecaption"/>
    <w:rsid w:val="00D314B4"/>
    <w:rPr>
      <w:rFonts w:ascii="Arial" w:hAnsi="Arial"/>
      <w:bCs/>
      <w:color w:val="000000" w:themeColor="text1"/>
    </w:rPr>
  </w:style>
  <w:style w:type="paragraph" w:styleId="nrpsTableheader" w:customStyle="1">
    <w:name w:val="nrps Table header"/>
    <w:link w:val="nrpsTableheaderChar"/>
    <w:qFormat/>
    <w:rsid w:val="00D314B4"/>
    <w:pPr>
      <w:spacing w:before="20" w:after="20" w:line="276" w:lineRule="auto"/>
    </w:pPr>
    <w:rPr>
      <w:rFonts w:ascii="Arial" w:hAnsi="Arial" w:cs="Arial"/>
      <w:b/>
      <w:color w:val="000000" w:themeColor="text1"/>
      <w:sz w:val="18"/>
    </w:rPr>
  </w:style>
  <w:style w:type="character" w:styleId="nrpsTablecaptionChar" w:customStyle="1">
    <w:name w:val="nrps Table caption Char"/>
    <w:basedOn w:val="DefaultParagraphFont"/>
    <w:link w:val="nrpsTablecaption"/>
    <w:rsid w:val="00D314B4"/>
    <w:rPr>
      <w:rFonts w:ascii="Arial" w:hAnsi="Arial"/>
      <w:bCs/>
      <w:color w:val="000000" w:themeColor="text1"/>
    </w:rPr>
  </w:style>
  <w:style w:type="character" w:styleId="DateChar" w:customStyle="1">
    <w:name w:val="Date Char"/>
    <w:basedOn w:val="DefaultParagraphFont"/>
    <w:link w:val="Date"/>
    <w:uiPriority w:val="99"/>
    <w:semiHidden/>
    <w:rsid w:val="00D314B4"/>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D314B4"/>
    <w:rPr>
      <w:rFonts w:ascii="Tahoma" w:hAnsi="Tahoma" w:cs="Tahoma"/>
      <w:sz w:val="16"/>
      <w:szCs w:val="16"/>
    </w:rPr>
  </w:style>
  <w:style w:type="character" w:styleId="nrpsTableheaderChar" w:customStyle="1">
    <w:name w:val="nrps Table header Char"/>
    <w:basedOn w:val="DefaultParagraphFont"/>
    <w:link w:val="nrpsTableheader"/>
    <w:rsid w:val="00D314B4"/>
    <w:rPr>
      <w:rFonts w:ascii="Arial" w:hAnsi="Arial" w:cs="Arial"/>
      <w:b/>
      <w:color w:val="000000" w:themeColor="text1"/>
      <w:sz w:val="18"/>
    </w:rPr>
  </w:style>
  <w:style w:type="character" w:styleId="nrpsBackcoveraddress" w:customStyle="1">
    <w:name w:val="nrps Backcover address"/>
    <w:basedOn w:val="nrpsBannerline1Char"/>
    <w:semiHidden/>
    <w:locked/>
    <w:rsid w:val="00D314B4"/>
    <w:rPr>
      <w:rFonts w:ascii="Arial" w:hAnsi="Arial" w:eastAsia="Times New Roman" w:cs="Times New Roman"/>
      <w:b/>
      <w:bCs w:val="0"/>
      <w:color w:val="000000" w:themeColor="text1"/>
      <w:sz w:val="18"/>
      <w:szCs w:val="20"/>
    </w:rPr>
  </w:style>
  <w:style w:type="paragraph" w:styleId="nrpsInstructions" w:customStyle="1">
    <w:name w:val="nrps Instructions"/>
    <w:link w:val="nrpsInstructionsChar"/>
    <w:locked/>
    <w:rsid w:val="00D314B4"/>
    <w:pPr>
      <w:spacing w:line="276" w:lineRule="auto"/>
    </w:pPr>
    <w:rPr>
      <w:rFonts w:ascii="Arial" w:hAnsi="Arial"/>
      <w:color w:val="800000"/>
      <w:sz w:val="23"/>
    </w:rPr>
  </w:style>
  <w:style w:type="paragraph" w:styleId="nrpsHorizontalrule" w:customStyle="1">
    <w:name w:val="nrps Horizontal rule"/>
    <w:basedOn w:val="Normal"/>
    <w:semiHidden/>
    <w:locked/>
    <w:rsid w:val="00D314B4"/>
    <w:pPr>
      <w:pBdr>
        <w:bottom w:val="single" w:color="auto" w:sz="4" w:space="0"/>
      </w:pBdr>
      <w:spacing w:after="0" w:line="240" w:lineRule="auto"/>
    </w:pPr>
    <w:rPr>
      <w:rFonts w:eastAsia="Times New Roman" w:cs="Times New Roman"/>
      <w:sz w:val="24"/>
      <w:szCs w:val="20"/>
    </w:rPr>
  </w:style>
  <w:style w:type="character" w:styleId="nrpsInstructionsChar" w:customStyle="1">
    <w:name w:val="nrps Instructions Char"/>
    <w:basedOn w:val="nrpsNormalChar"/>
    <w:link w:val="nrpsInstructions"/>
    <w:rsid w:val="00D314B4"/>
    <w:rPr>
      <w:rFonts w:ascii="Arial" w:hAnsi="Arial"/>
      <w:color w:val="800000"/>
      <w:sz w:val="23"/>
    </w:rPr>
  </w:style>
  <w:style w:type="character" w:styleId="DocumentMapChar" w:customStyle="1">
    <w:name w:val="Document Map Char"/>
    <w:basedOn w:val="DefaultParagraphFont"/>
    <w:link w:val="DocumentMap"/>
    <w:uiPriority w:val="99"/>
    <w:semiHidden/>
    <w:rsid w:val="00D314B4"/>
    <w:rPr>
      <w:rFonts w:ascii="Tahoma" w:hAnsi="Tahoma" w:cs="Tahoma" w:eastAsiaTheme="minorHAnsi"/>
      <w:color w:val="000000" w:themeColor="text1"/>
      <w:sz w:val="16"/>
      <w:szCs w:val="16"/>
    </w:rPr>
  </w:style>
  <w:style w:type="paragraph" w:styleId="E-mailSignature">
    <w:name w:val="E-mail Signature"/>
    <w:basedOn w:val="Normal"/>
    <w:link w:val="E-mailSignatureChar"/>
    <w:uiPriority w:val="99"/>
    <w:semiHidden/>
    <w:unhideWhenUsed/>
    <w:rsid w:val="00D314B4"/>
  </w:style>
  <w:style w:type="character" w:styleId="E-mailSignatureChar" w:customStyle="1">
    <w:name w:val="E-mail Signature Char"/>
    <w:basedOn w:val="DefaultParagraphFont"/>
    <w:link w:val="E-mailSignature"/>
    <w:uiPriority w:val="99"/>
    <w:semiHidden/>
    <w:rsid w:val="00D314B4"/>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D314B4"/>
    <w:pPr>
      <w:framePr w:w="7920" w:h="1980" w:hSpace="180" w:wrap="auto" w:hAnchor="page" w:xAlign="center" w:yAlign="bottom" w:hRule="exact"/>
      <w:ind w:left="2880"/>
    </w:pPr>
    <w:rPr>
      <w:rFonts w:ascii="Cambria" w:hAnsi="Cambria"/>
    </w:rPr>
  </w:style>
  <w:style w:type="paragraph" w:styleId="EnvelopeReturn">
    <w:name w:val="envelope return"/>
    <w:basedOn w:val="Normal"/>
    <w:uiPriority w:val="99"/>
    <w:semiHidden/>
    <w:unhideWhenUsed/>
    <w:rsid w:val="00D314B4"/>
    <w:rPr>
      <w:rFonts w:ascii="Cambria" w:hAnsi="Cambria"/>
      <w:sz w:val="20"/>
      <w:szCs w:val="20"/>
    </w:rPr>
  </w:style>
  <w:style w:type="paragraph" w:styleId="FootnoteText">
    <w:name w:val="footnote text"/>
    <w:basedOn w:val="Normal"/>
    <w:link w:val="FootnoteTextChar"/>
    <w:unhideWhenUsed/>
    <w:rsid w:val="00D314B4"/>
    <w:rPr>
      <w:sz w:val="20"/>
      <w:szCs w:val="20"/>
    </w:rPr>
  </w:style>
  <w:style w:type="character" w:styleId="FootnoteTextChar" w:customStyle="1">
    <w:name w:val="Footnote Text Char"/>
    <w:basedOn w:val="DefaultParagraphFont"/>
    <w:link w:val="FootnoteText"/>
    <w:uiPriority w:val="99"/>
    <w:semiHidden/>
    <w:rsid w:val="00D314B4"/>
    <w:rPr>
      <w:rFonts w:eastAsiaTheme="minorHAnsi" w:cstheme="minorBidi"/>
      <w:color w:val="000000" w:themeColor="text1"/>
    </w:rPr>
  </w:style>
  <w:style w:type="character" w:styleId="Heading6Char" w:customStyle="1">
    <w:name w:val="Heading 6 Char"/>
    <w:basedOn w:val="DefaultParagraphFont"/>
    <w:link w:val="Heading6"/>
    <w:rsid w:val="00D314B4"/>
    <w:rPr>
      <w:rFonts w:ascii="Calibri" w:hAnsi="Calibri" w:eastAsiaTheme="minorHAnsi" w:cstheme="minorBidi"/>
      <w:b/>
      <w:bCs/>
      <w:color w:val="000000" w:themeColor="text1"/>
      <w:sz w:val="23"/>
      <w:szCs w:val="22"/>
    </w:rPr>
  </w:style>
  <w:style w:type="character" w:styleId="Heading7Char" w:customStyle="1">
    <w:name w:val="Heading 7 Char"/>
    <w:basedOn w:val="DefaultParagraphFont"/>
    <w:link w:val="Heading7"/>
    <w:uiPriority w:val="9"/>
    <w:semiHidden/>
    <w:rsid w:val="00D314B4"/>
    <w:rPr>
      <w:rFonts w:ascii="Calibri" w:hAnsi="Calibri" w:eastAsiaTheme="minorHAnsi" w:cstheme="minorBidi"/>
      <w:color w:val="000000" w:themeColor="text1"/>
      <w:sz w:val="23"/>
      <w:szCs w:val="22"/>
    </w:rPr>
  </w:style>
  <w:style w:type="character" w:styleId="Heading8Char" w:customStyle="1">
    <w:name w:val="Heading 8 Char"/>
    <w:basedOn w:val="DefaultParagraphFont"/>
    <w:link w:val="Heading8"/>
    <w:uiPriority w:val="9"/>
    <w:semiHidden/>
    <w:rsid w:val="00D314B4"/>
    <w:rPr>
      <w:rFonts w:ascii="Calibri" w:hAnsi="Calibri" w:eastAsiaTheme="minorHAnsi" w:cstheme="minorBidi"/>
      <w:i/>
      <w:iCs/>
      <w:color w:val="000000" w:themeColor="text1"/>
      <w:sz w:val="23"/>
      <w:szCs w:val="22"/>
    </w:rPr>
  </w:style>
  <w:style w:type="character" w:styleId="Heading9Char" w:customStyle="1">
    <w:name w:val="Heading 9 Char"/>
    <w:basedOn w:val="DefaultParagraphFont"/>
    <w:link w:val="Heading9"/>
    <w:uiPriority w:val="9"/>
    <w:semiHidden/>
    <w:rsid w:val="00D314B4"/>
    <w:rPr>
      <w:rFonts w:ascii="Cambria" w:hAnsi="Cambria" w:eastAsiaTheme="minorHAnsi" w:cstheme="minorBidi"/>
      <w:color w:val="000000" w:themeColor="text1"/>
      <w:sz w:val="23"/>
      <w:szCs w:val="22"/>
    </w:rPr>
  </w:style>
  <w:style w:type="paragraph" w:styleId="HTMLAddress">
    <w:name w:val="HTML Address"/>
    <w:basedOn w:val="Normal"/>
    <w:link w:val="HTMLAddressChar"/>
    <w:uiPriority w:val="99"/>
    <w:semiHidden/>
    <w:unhideWhenUsed/>
    <w:rsid w:val="00D314B4"/>
    <w:rPr>
      <w:i/>
      <w:iCs/>
    </w:rPr>
  </w:style>
  <w:style w:type="character" w:styleId="HTMLAddressChar" w:customStyle="1">
    <w:name w:val="HTML Address Char"/>
    <w:basedOn w:val="DefaultParagraphFont"/>
    <w:link w:val="HTMLAddress"/>
    <w:uiPriority w:val="99"/>
    <w:semiHidden/>
    <w:rsid w:val="00D314B4"/>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D314B4"/>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rsid w:val="00D314B4"/>
    <w:rPr>
      <w:rFonts w:ascii="Courier New" w:hAnsi="Courier New" w:cs="Courier New" w:eastAsiaTheme="minorHAnsi"/>
      <w:color w:val="000000" w:themeColor="text1"/>
    </w:rPr>
  </w:style>
  <w:style w:type="paragraph" w:styleId="Index1">
    <w:name w:val="index 1"/>
    <w:basedOn w:val="Normal"/>
    <w:next w:val="Normal"/>
    <w:autoRedefine/>
    <w:uiPriority w:val="99"/>
    <w:semiHidden/>
    <w:unhideWhenUsed/>
    <w:rsid w:val="00D314B4"/>
    <w:pPr>
      <w:ind w:left="240" w:hanging="240"/>
    </w:pPr>
  </w:style>
  <w:style w:type="paragraph" w:styleId="Index2">
    <w:name w:val="index 2"/>
    <w:basedOn w:val="Normal"/>
    <w:next w:val="Normal"/>
    <w:autoRedefine/>
    <w:uiPriority w:val="99"/>
    <w:semiHidden/>
    <w:unhideWhenUsed/>
    <w:rsid w:val="00D314B4"/>
    <w:pPr>
      <w:ind w:left="480" w:hanging="240"/>
    </w:pPr>
  </w:style>
  <w:style w:type="paragraph" w:styleId="Index3">
    <w:name w:val="index 3"/>
    <w:basedOn w:val="Normal"/>
    <w:next w:val="Normal"/>
    <w:autoRedefine/>
    <w:uiPriority w:val="99"/>
    <w:semiHidden/>
    <w:unhideWhenUsed/>
    <w:rsid w:val="00D314B4"/>
    <w:pPr>
      <w:ind w:left="720" w:hanging="240"/>
    </w:pPr>
  </w:style>
  <w:style w:type="paragraph" w:styleId="Index4">
    <w:name w:val="index 4"/>
    <w:basedOn w:val="Normal"/>
    <w:next w:val="Normal"/>
    <w:autoRedefine/>
    <w:uiPriority w:val="99"/>
    <w:semiHidden/>
    <w:unhideWhenUsed/>
    <w:rsid w:val="00D314B4"/>
    <w:pPr>
      <w:ind w:left="960" w:hanging="240"/>
    </w:pPr>
  </w:style>
  <w:style w:type="paragraph" w:styleId="Index5">
    <w:name w:val="index 5"/>
    <w:basedOn w:val="Normal"/>
    <w:next w:val="Normal"/>
    <w:autoRedefine/>
    <w:uiPriority w:val="99"/>
    <w:semiHidden/>
    <w:unhideWhenUsed/>
    <w:rsid w:val="00D314B4"/>
    <w:pPr>
      <w:ind w:left="1200" w:hanging="240"/>
    </w:pPr>
  </w:style>
  <w:style w:type="paragraph" w:styleId="Index6">
    <w:name w:val="index 6"/>
    <w:basedOn w:val="Normal"/>
    <w:next w:val="Normal"/>
    <w:autoRedefine/>
    <w:uiPriority w:val="99"/>
    <w:semiHidden/>
    <w:unhideWhenUsed/>
    <w:rsid w:val="00D314B4"/>
    <w:pPr>
      <w:ind w:left="1440" w:hanging="240"/>
    </w:pPr>
  </w:style>
  <w:style w:type="paragraph" w:styleId="Index7">
    <w:name w:val="index 7"/>
    <w:basedOn w:val="Normal"/>
    <w:next w:val="Normal"/>
    <w:autoRedefine/>
    <w:uiPriority w:val="99"/>
    <w:semiHidden/>
    <w:unhideWhenUsed/>
    <w:rsid w:val="00D314B4"/>
    <w:pPr>
      <w:ind w:left="1680" w:hanging="240"/>
    </w:pPr>
  </w:style>
  <w:style w:type="paragraph" w:styleId="Index8">
    <w:name w:val="index 8"/>
    <w:basedOn w:val="Normal"/>
    <w:next w:val="Normal"/>
    <w:autoRedefine/>
    <w:uiPriority w:val="99"/>
    <w:semiHidden/>
    <w:unhideWhenUsed/>
    <w:rsid w:val="00D314B4"/>
    <w:pPr>
      <w:ind w:left="1920" w:hanging="240"/>
    </w:pPr>
  </w:style>
  <w:style w:type="paragraph" w:styleId="Index9">
    <w:name w:val="index 9"/>
    <w:basedOn w:val="Normal"/>
    <w:next w:val="Normal"/>
    <w:autoRedefine/>
    <w:uiPriority w:val="99"/>
    <w:semiHidden/>
    <w:unhideWhenUsed/>
    <w:rsid w:val="00D314B4"/>
    <w:pPr>
      <w:ind w:left="2160" w:hanging="240"/>
    </w:pPr>
  </w:style>
  <w:style w:type="paragraph" w:styleId="IndexHeading">
    <w:name w:val="index heading"/>
    <w:basedOn w:val="Normal"/>
    <w:next w:val="Index1"/>
    <w:uiPriority w:val="99"/>
    <w:semiHidden/>
    <w:unhideWhenUsed/>
    <w:rsid w:val="00D314B4"/>
    <w:rPr>
      <w:rFonts w:ascii="Cambria" w:hAnsi="Cambria"/>
      <w:b/>
      <w:bCs/>
    </w:rPr>
  </w:style>
  <w:style w:type="paragraph" w:styleId="ListParagraph">
    <w:name w:val="List Paragraph"/>
    <w:basedOn w:val="nrpsNormalsingleline"/>
    <w:qFormat/>
    <w:rsid w:val="00D314B4"/>
    <w:pPr>
      <w:ind w:left="720"/>
    </w:pPr>
  </w:style>
  <w:style w:type="paragraph" w:styleId="List">
    <w:name w:val="List"/>
    <w:basedOn w:val="Normal"/>
    <w:uiPriority w:val="99"/>
    <w:semiHidden/>
    <w:unhideWhenUsed/>
    <w:rsid w:val="00D314B4"/>
    <w:pPr>
      <w:ind w:left="360" w:hanging="360"/>
      <w:contextualSpacing/>
    </w:pPr>
  </w:style>
  <w:style w:type="paragraph" w:styleId="List2">
    <w:name w:val="List 2"/>
    <w:basedOn w:val="Normal"/>
    <w:uiPriority w:val="99"/>
    <w:semiHidden/>
    <w:unhideWhenUsed/>
    <w:rsid w:val="00D314B4"/>
    <w:pPr>
      <w:ind w:left="720" w:hanging="360"/>
      <w:contextualSpacing/>
    </w:pPr>
  </w:style>
  <w:style w:type="paragraph" w:styleId="List3">
    <w:name w:val="List 3"/>
    <w:basedOn w:val="Normal"/>
    <w:uiPriority w:val="99"/>
    <w:semiHidden/>
    <w:unhideWhenUsed/>
    <w:rsid w:val="00D314B4"/>
    <w:pPr>
      <w:ind w:left="1080" w:hanging="360"/>
      <w:contextualSpacing/>
    </w:pPr>
  </w:style>
  <w:style w:type="paragraph" w:styleId="List4">
    <w:name w:val="List 4"/>
    <w:basedOn w:val="Normal"/>
    <w:uiPriority w:val="99"/>
    <w:semiHidden/>
    <w:unhideWhenUsed/>
    <w:rsid w:val="00D314B4"/>
    <w:pPr>
      <w:ind w:left="1440" w:hanging="360"/>
      <w:contextualSpacing/>
    </w:pPr>
  </w:style>
  <w:style w:type="paragraph" w:styleId="List5">
    <w:name w:val="List 5"/>
    <w:basedOn w:val="Normal"/>
    <w:uiPriority w:val="99"/>
    <w:semiHidden/>
    <w:unhideWhenUsed/>
    <w:rsid w:val="00D314B4"/>
    <w:pPr>
      <w:ind w:left="1800" w:hanging="360"/>
      <w:contextualSpacing/>
    </w:pPr>
  </w:style>
  <w:style w:type="paragraph" w:styleId="ListBullet">
    <w:name w:val="List Bullet"/>
    <w:basedOn w:val="Normal"/>
    <w:uiPriority w:val="99"/>
    <w:semiHidden/>
    <w:unhideWhenUsed/>
    <w:rsid w:val="00D314B4"/>
    <w:pPr>
      <w:numPr>
        <w:numId w:val="5"/>
      </w:numPr>
      <w:contextualSpacing/>
    </w:pPr>
  </w:style>
  <w:style w:type="paragraph" w:styleId="ListBullet2">
    <w:name w:val="List Bullet 2"/>
    <w:basedOn w:val="Normal"/>
    <w:uiPriority w:val="99"/>
    <w:semiHidden/>
    <w:unhideWhenUsed/>
    <w:rsid w:val="00D314B4"/>
    <w:pPr>
      <w:numPr>
        <w:numId w:val="6"/>
      </w:numPr>
      <w:contextualSpacing/>
    </w:pPr>
  </w:style>
  <w:style w:type="paragraph" w:styleId="ListBullet3">
    <w:name w:val="List Bullet 3"/>
    <w:basedOn w:val="Normal"/>
    <w:uiPriority w:val="99"/>
    <w:semiHidden/>
    <w:unhideWhenUsed/>
    <w:rsid w:val="00D314B4"/>
    <w:pPr>
      <w:numPr>
        <w:numId w:val="7"/>
      </w:numPr>
      <w:contextualSpacing/>
    </w:pPr>
  </w:style>
  <w:style w:type="paragraph" w:styleId="ListBullet4">
    <w:name w:val="List Bullet 4"/>
    <w:basedOn w:val="Normal"/>
    <w:uiPriority w:val="99"/>
    <w:semiHidden/>
    <w:unhideWhenUsed/>
    <w:rsid w:val="00D314B4"/>
    <w:pPr>
      <w:numPr>
        <w:numId w:val="8"/>
      </w:numPr>
      <w:contextualSpacing/>
    </w:pPr>
  </w:style>
  <w:style w:type="paragraph" w:styleId="ListBullet5">
    <w:name w:val="List Bullet 5"/>
    <w:basedOn w:val="Normal"/>
    <w:uiPriority w:val="99"/>
    <w:semiHidden/>
    <w:unhideWhenUsed/>
    <w:rsid w:val="00D314B4"/>
    <w:pPr>
      <w:numPr>
        <w:numId w:val="9"/>
      </w:numPr>
      <w:contextualSpacing/>
    </w:pPr>
  </w:style>
  <w:style w:type="paragraph" w:styleId="ListContinue">
    <w:name w:val="List Continue"/>
    <w:basedOn w:val="Normal"/>
    <w:uiPriority w:val="99"/>
    <w:semiHidden/>
    <w:unhideWhenUsed/>
    <w:rsid w:val="00D314B4"/>
    <w:pPr>
      <w:spacing w:after="120"/>
      <w:ind w:left="360"/>
      <w:contextualSpacing/>
    </w:pPr>
  </w:style>
  <w:style w:type="paragraph" w:styleId="ListContinue2">
    <w:name w:val="List Continue 2"/>
    <w:basedOn w:val="Normal"/>
    <w:uiPriority w:val="99"/>
    <w:semiHidden/>
    <w:unhideWhenUsed/>
    <w:rsid w:val="00D314B4"/>
    <w:pPr>
      <w:spacing w:after="120"/>
      <w:ind w:left="720"/>
      <w:contextualSpacing/>
    </w:pPr>
  </w:style>
  <w:style w:type="paragraph" w:styleId="ListContinue3">
    <w:name w:val="List Continue 3"/>
    <w:basedOn w:val="Normal"/>
    <w:uiPriority w:val="99"/>
    <w:semiHidden/>
    <w:unhideWhenUsed/>
    <w:rsid w:val="00D314B4"/>
    <w:pPr>
      <w:spacing w:after="120"/>
      <w:ind w:left="1080"/>
      <w:contextualSpacing/>
    </w:pPr>
  </w:style>
  <w:style w:type="paragraph" w:styleId="ListContinue4">
    <w:name w:val="List Continue 4"/>
    <w:basedOn w:val="Normal"/>
    <w:uiPriority w:val="99"/>
    <w:semiHidden/>
    <w:unhideWhenUsed/>
    <w:rsid w:val="00D314B4"/>
    <w:pPr>
      <w:spacing w:after="120"/>
      <w:ind w:left="1440"/>
      <w:contextualSpacing/>
    </w:pPr>
  </w:style>
  <w:style w:type="paragraph" w:styleId="ListContinue5">
    <w:name w:val="List Continue 5"/>
    <w:basedOn w:val="Normal"/>
    <w:uiPriority w:val="99"/>
    <w:semiHidden/>
    <w:unhideWhenUsed/>
    <w:rsid w:val="00D314B4"/>
    <w:pPr>
      <w:spacing w:after="120"/>
      <w:ind w:left="1800"/>
      <w:contextualSpacing/>
    </w:pPr>
  </w:style>
  <w:style w:type="paragraph" w:styleId="ListNumber">
    <w:name w:val="List Number"/>
    <w:basedOn w:val="Normal"/>
    <w:uiPriority w:val="99"/>
    <w:semiHidden/>
    <w:unhideWhenUsed/>
    <w:rsid w:val="00D314B4"/>
    <w:pPr>
      <w:numPr>
        <w:numId w:val="10"/>
      </w:numPr>
      <w:contextualSpacing/>
    </w:pPr>
  </w:style>
  <w:style w:type="paragraph" w:styleId="ListNumber2">
    <w:name w:val="List Number 2"/>
    <w:basedOn w:val="Normal"/>
    <w:uiPriority w:val="99"/>
    <w:semiHidden/>
    <w:unhideWhenUsed/>
    <w:rsid w:val="00D314B4"/>
    <w:pPr>
      <w:numPr>
        <w:numId w:val="11"/>
      </w:numPr>
      <w:contextualSpacing/>
    </w:pPr>
  </w:style>
  <w:style w:type="paragraph" w:styleId="ListNumber3">
    <w:name w:val="List Number 3"/>
    <w:basedOn w:val="Normal"/>
    <w:uiPriority w:val="99"/>
    <w:semiHidden/>
    <w:unhideWhenUsed/>
    <w:rsid w:val="00D314B4"/>
    <w:pPr>
      <w:numPr>
        <w:numId w:val="12"/>
      </w:numPr>
      <w:contextualSpacing/>
    </w:pPr>
  </w:style>
  <w:style w:type="paragraph" w:styleId="ListNumber4">
    <w:name w:val="List Number 4"/>
    <w:basedOn w:val="Normal"/>
    <w:uiPriority w:val="99"/>
    <w:semiHidden/>
    <w:unhideWhenUsed/>
    <w:rsid w:val="00D314B4"/>
    <w:pPr>
      <w:numPr>
        <w:numId w:val="13"/>
      </w:numPr>
      <w:contextualSpacing/>
    </w:pPr>
  </w:style>
  <w:style w:type="paragraph" w:styleId="ListNumber5">
    <w:name w:val="List Number 5"/>
    <w:basedOn w:val="Normal"/>
    <w:uiPriority w:val="99"/>
    <w:semiHidden/>
    <w:unhideWhenUsed/>
    <w:rsid w:val="00D314B4"/>
    <w:pPr>
      <w:numPr>
        <w:numId w:val="14"/>
      </w:numPr>
      <w:contextualSpacing/>
    </w:pPr>
  </w:style>
  <w:style w:type="paragraph" w:styleId="MacroText">
    <w:name w:val="macro"/>
    <w:link w:val="MacroTextChar"/>
    <w:uiPriority w:val="99"/>
    <w:semiHidden/>
    <w:unhideWhenUsed/>
    <w:rsid w:val="00D314B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styleId="MacroTextChar" w:customStyle="1">
    <w:name w:val="Macro Text Char"/>
    <w:basedOn w:val="DefaultParagraphFont"/>
    <w:link w:val="MacroText"/>
    <w:uiPriority w:val="99"/>
    <w:semiHidden/>
    <w:rsid w:val="00D314B4"/>
    <w:rPr>
      <w:rFonts w:ascii="Courier New" w:hAnsi="Courier New" w:cs="Courier New"/>
    </w:rPr>
  </w:style>
  <w:style w:type="paragraph" w:styleId="MessageHeader">
    <w:name w:val="Message Header"/>
    <w:basedOn w:val="Normal"/>
    <w:link w:val="MessageHeaderChar"/>
    <w:uiPriority w:val="99"/>
    <w:semiHidden/>
    <w:unhideWhenUsed/>
    <w:rsid w:val="00D314B4"/>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basedOn w:val="DefaultParagraphFont"/>
    <w:link w:val="MessageHeader"/>
    <w:uiPriority w:val="99"/>
    <w:semiHidden/>
    <w:rsid w:val="00D314B4"/>
    <w:rPr>
      <w:rFonts w:ascii="Cambria" w:hAnsi="Cambria" w:eastAsiaTheme="minorHAnsi" w:cstheme="minorBidi"/>
      <w:color w:val="000000" w:themeColor="text1"/>
      <w:sz w:val="23"/>
      <w:szCs w:val="22"/>
      <w:shd w:val="pct20" w:color="auto" w:fill="auto"/>
    </w:rPr>
  </w:style>
  <w:style w:type="paragraph" w:styleId="NormalWeb">
    <w:name w:val="Normal (Web)"/>
    <w:basedOn w:val="Normal"/>
    <w:uiPriority w:val="99"/>
    <w:semiHidden/>
    <w:unhideWhenUsed/>
    <w:rsid w:val="00D314B4"/>
  </w:style>
  <w:style w:type="paragraph" w:styleId="NormalIndent">
    <w:name w:val="Normal Indent"/>
    <w:basedOn w:val="Normal"/>
    <w:uiPriority w:val="99"/>
    <w:semiHidden/>
    <w:unhideWhenUsed/>
    <w:rsid w:val="00D314B4"/>
    <w:pPr>
      <w:ind w:left="720"/>
    </w:pPr>
  </w:style>
  <w:style w:type="paragraph" w:styleId="NoteHeading">
    <w:name w:val="Note Heading"/>
    <w:basedOn w:val="Normal"/>
    <w:next w:val="Normal"/>
    <w:link w:val="NoteHeadingChar"/>
    <w:uiPriority w:val="99"/>
    <w:semiHidden/>
    <w:unhideWhenUsed/>
    <w:rsid w:val="00D314B4"/>
  </w:style>
  <w:style w:type="character" w:styleId="NoteHeadingChar" w:customStyle="1">
    <w:name w:val="Note Heading Char"/>
    <w:basedOn w:val="DefaultParagraphFont"/>
    <w:link w:val="NoteHeading"/>
    <w:uiPriority w:val="99"/>
    <w:semiHidden/>
    <w:rsid w:val="00D314B4"/>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D314B4"/>
    <w:rPr>
      <w:rFonts w:ascii="Courier New" w:hAnsi="Courier New" w:cs="Courier New"/>
      <w:sz w:val="20"/>
      <w:szCs w:val="20"/>
    </w:rPr>
  </w:style>
  <w:style w:type="character" w:styleId="PlainTextChar" w:customStyle="1">
    <w:name w:val="Plain Text Char"/>
    <w:basedOn w:val="DefaultParagraphFont"/>
    <w:link w:val="PlainText"/>
    <w:uiPriority w:val="99"/>
    <w:rsid w:val="00D314B4"/>
    <w:rPr>
      <w:rFonts w:ascii="Courier New" w:hAnsi="Courier New" w:cs="Courier New" w:eastAsiaTheme="minorHAnsi"/>
      <w:color w:val="000000" w:themeColor="text1"/>
    </w:rPr>
  </w:style>
  <w:style w:type="paragraph" w:styleId="Salutation">
    <w:name w:val="Salutation"/>
    <w:basedOn w:val="Normal"/>
    <w:next w:val="Normal"/>
    <w:link w:val="SalutationChar"/>
    <w:uiPriority w:val="99"/>
    <w:semiHidden/>
    <w:unhideWhenUsed/>
    <w:rsid w:val="00D314B4"/>
  </w:style>
  <w:style w:type="character" w:styleId="SalutationChar" w:customStyle="1">
    <w:name w:val="Salutation Char"/>
    <w:basedOn w:val="DefaultParagraphFont"/>
    <w:link w:val="Salutation"/>
    <w:uiPriority w:val="99"/>
    <w:semiHidden/>
    <w:rsid w:val="00D314B4"/>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D314B4"/>
    <w:pPr>
      <w:ind w:left="4320"/>
    </w:pPr>
  </w:style>
  <w:style w:type="character" w:styleId="SignatureChar" w:customStyle="1">
    <w:name w:val="Signature Char"/>
    <w:basedOn w:val="DefaultParagraphFont"/>
    <w:link w:val="Signature"/>
    <w:uiPriority w:val="99"/>
    <w:semiHidden/>
    <w:rsid w:val="00D314B4"/>
    <w:rPr>
      <w:rFonts w:eastAsiaTheme="minorHAnsi" w:cstheme="minorBidi"/>
      <w:color w:val="000000" w:themeColor="text1"/>
      <w:sz w:val="23"/>
      <w:szCs w:val="22"/>
    </w:rPr>
  </w:style>
  <w:style w:type="paragraph" w:styleId="Subtitle">
    <w:name w:val="Subtitle"/>
    <w:basedOn w:val="Normal"/>
    <w:next w:val="Normal"/>
    <w:link w:val="SubtitleChar"/>
    <w:rsid w:val="00D314B4"/>
    <w:pPr>
      <w:spacing w:after="60"/>
      <w:jc w:val="center"/>
      <w:outlineLvl w:val="1"/>
    </w:pPr>
    <w:rPr>
      <w:rFonts w:ascii="Cambria" w:hAnsi="Cambria"/>
    </w:rPr>
  </w:style>
  <w:style w:type="character" w:styleId="SubtitleChar" w:customStyle="1">
    <w:name w:val="Subtitle Char"/>
    <w:basedOn w:val="DefaultParagraphFont"/>
    <w:link w:val="Subtitle"/>
    <w:rsid w:val="00D314B4"/>
    <w:rPr>
      <w:rFonts w:ascii="Cambria" w:hAnsi="Cambria" w:eastAsiaTheme="minorHAnsi" w:cstheme="minorBidi"/>
      <w:color w:val="000000" w:themeColor="text1"/>
      <w:sz w:val="23"/>
      <w:szCs w:val="22"/>
    </w:rPr>
  </w:style>
  <w:style w:type="paragraph" w:styleId="TableofAuthorities">
    <w:name w:val="table of authorities"/>
    <w:basedOn w:val="Normal"/>
    <w:next w:val="Normal"/>
    <w:uiPriority w:val="99"/>
    <w:semiHidden/>
    <w:unhideWhenUsed/>
    <w:rsid w:val="00D314B4"/>
    <w:pPr>
      <w:ind w:left="240" w:hanging="240"/>
    </w:pPr>
  </w:style>
  <w:style w:type="paragraph" w:styleId="Title">
    <w:name w:val="Title"/>
    <w:basedOn w:val="Normal"/>
    <w:next w:val="Normal"/>
    <w:link w:val="TitleChar"/>
    <w:rsid w:val="00D314B4"/>
    <w:pPr>
      <w:spacing w:before="240" w:after="60"/>
      <w:jc w:val="center"/>
      <w:outlineLvl w:val="0"/>
    </w:pPr>
    <w:rPr>
      <w:rFonts w:ascii="Cambria" w:hAnsi="Cambria"/>
      <w:b/>
      <w:bCs/>
      <w:kern w:val="28"/>
      <w:sz w:val="32"/>
      <w:szCs w:val="32"/>
    </w:rPr>
  </w:style>
  <w:style w:type="character" w:styleId="TitleChar" w:customStyle="1">
    <w:name w:val="Title Char"/>
    <w:basedOn w:val="DefaultParagraphFont"/>
    <w:link w:val="Title"/>
    <w:rsid w:val="00D314B4"/>
    <w:rPr>
      <w:rFonts w:ascii="Cambria" w:hAnsi="Cambria" w:eastAsiaTheme="minorHAnsi" w:cstheme="minorBidi"/>
      <w:b/>
      <w:bCs/>
      <w:color w:val="000000" w:themeColor="text1"/>
      <w:kern w:val="28"/>
      <w:sz w:val="32"/>
      <w:szCs w:val="32"/>
    </w:rPr>
  </w:style>
  <w:style w:type="paragraph" w:styleId="TOAHeading">
    <w:name w:val="toa heading"/>
    <w:basedOn w:val="Normal"/>
    <w:next w:val="Normal"/>
    <w:uiPriority w:val="99"/>
    <w:semiHidden/>
    <w:unhideWhenUsed/>
    <w:rsid w:val="00D314B4"/>
    <w:pPr>
      <w:spacing w:before="120"/>
    </w:pPr>
    <w:rPr>
      <w:rFonts w:ascii="Cambria" w:hAnsi="Cambria"/>
      <w:b/>
      <w:bCs/>
    </w:rPr>
  </w:style>
  <w:style w:type="paragraph" w:styleId="PageRight" w:customStyle="1">
    <w:name w:val="Page Right"/>
    <w:next w:val="nrpsNormal"/>
    <w:rsid w:val="00D314B4"/>
    <w:pPr>
      <w:spacing w:after="160" w:line="276" w:lineRule="auto"/>
      <w:jc w:val="right"/>
    </w:pPr>
    <w:rPr>
      <w:color w:val="000000" w:themeColor="text1"/>
      <w:sz w:val="23"/>
    </w:rPr>
  </w:style>
  <w:style w:type="paragraph" w:styleId="TableHeader" w:customStyle="1">
    <w:name w:val="Table Header"/>
    <w:basedOn w:val="Normal"/>
    <w:rsid w:val="00D314B4"/>
    <w:pPr>
      <w:jc w:val="center"/>
    </w:pPr>
    <w:rPr>
      <w:szCs w:val="20"/>
    </w:rPr>
  </w:style>
  <w:style w:type="paragraph" w:styleId="nrpsTablenote" w:customStyle="1">
    <w:name w:val="nrps Table note"/>
    <w:qFormat/>
    <w:rsid w:val="00D314B4"/>
    <w:pPr>
      <w:spacing w:before="80" w:line="276" w:lineRule="auto"/>
      <w:ind w:left="360"/>
    </w:pPr>
    <w:rPr>
      <w:rFonts w:ascii="Arial" w:hAnsi="Arial"/>
      <w:bCs/>
      <w:color w:val="000000" w:themeColor="text1"/>
      <w:sz w:val="18"/>
    </w:rPr>
  </w:style>
  <w:style w:type="character" w:styleId="PageNumber">
    <w:name w:val="page number"/>
    <w:basedOn w:val="DefaultParagraphFont"/>
    <w:uiPriority w:val="99"/>
    <w:semiHidden/>
    <w:unhideWhenUsed/>
    <w:rsid w:val="00D314B4"/>
    <w:rPr>
      <w:color w:val="000000" w:themeColor="text1"/>
    </w:rPr>
  </w:style>
  <w:style w:type="paragraph" w:styleId="Header">
    <w:name w:val="header"/>
    <w:basedOn w:val="Normal"/>
    <w:link w:val="HeaderChar"/>
    <w:uiPriority w:val="99"/>
    <w:unhideWhenUsed/>
    <w:rsid w:val="00D314B4"/>
    <w:pPr>
      <w:tabs>
        <w:tab w:val="center" w:pos="4680"/>
        <w:tab w:val="right" w:pos="9360"/>
      </w:tabs>
      <w:spacing w:after="0"/>
    </w:pPr>
  </w:style>
  <w:style w:type="paragraph" w:styleId="Footer">
    <w:name w:val="footer"/>
    <w:basedOn w:val="Normal"/>
    <w:link w:val="FooterChar"/>
    <w:uiPriority w:val="99"/>
    <w:unhideWhenUsed/>
    <w:rsid w:val="00D314B4"/>
    <w:pPr>
      <w:tabs>
        <w:tab w:val="center" w:pos="4680"/>
        <w:tab w:val="right" w:pos="9360"/>
      </w:tabs>
      <w:spacing w:after="0"/>
    </w:pPr>
  </w:style>
  <w:style w:type="character" w:styleId="FooterChar" w:customStyle="1">
    <w:name w:val="Footer Char"/>
    <w:basedOn w:val="DefaultParagraphFont"/>
    <w:link w:val="Footer"/>
    <w:uiPriority w:val="99"/>
    <w:rsid w:val="00D314B4"/>
    <w:rPr>
      <w:rFonts w:eastAsiaTheme="minorHAnsi" w:cstheme="minorBidi"/>
      <w:color w:val="000000" w:themeColor="text1"/>
      <w:sz w:val="23"/>
      <w:szCs w:val="22"/>
    </w:rPr>
  </w:style>
  <w:style w:type="paragraph" w:styleId="nrpsBannertop" w:customStyle="1">
    <w:name w:val="nrps Banner top"/>
    <w:basedOn w:val="nrpsNormalsingleline"/>
    <w:semiHidden/>
    <w:qFormat/>
    <w:locked/>
    <w:rsid w:val="00D314B4"/>
    <w:pPr>
      <w:spacing w:line="240" w:lineRule="auto"/>
    </w:pPr>
    <w:rPr>
      <w:noProof/>
      <w:sz w:val="24"/>
    </w:rPr>
  </w:style>
  <w:style w:type="character" w:styleId="HeaderChar" w:customStyle="1">
    <w:name w:val="Header Char"/>
    <w:basedOn w:val="DefaultParagraphFont"/>
    <w:link w:val="Header"/>
    <w:uiPriority w:val="99"/>
    <w:rsid w:val="00D314B4"/>
    <w:rPr>
      <w:rFonts w:eastAsiaTheme="minorHAnsi" w:cstheme="minorBidi"/>
      <w:color w:val="000000" w:themeColor="text1"/>
      <w:sz w:val="23"/>
      <w:szCs w:val="22"/>
    </w:rPr>
  </w:style>
  <w:style w:type="table" w:styleId="TableGrid1" w:customStyle="1">
    <w:name w:val="Table Grid1"/>
    <w:basedOn w:val="TableNormal"/>
    <w:next w:val="TableGrid"/>
    <w:uiPriority w:val="59"/>
    <w:rsid w:val="00D314B4"/>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EndnoteTextChar" w:customStyle="1">
    <w:name w:val="Endnote Text Char"/>
    <w:basedOn w:val="DefaultParagraphFont"/>
    <w:link w:val="EndnoteText"/>
    <w:semiHidden/>
    <w:rsid w:val="00D314B4"/>
    <w:rPr>
      <w:rFonts w:ascii="Press Rmn 12pt" w:hAnsi="Press Rmn 12pt" w:eastAsiaTheme="minorHAnsi" w:cstheme="minorBidi"/>
      <w:color w:val="000000" w:themeColor="text1"/>
      <w:sz w:val="23"/>
    </w:rPr>
  </w:style>
  <w:style w:type="paragraph" w:styleId="nrpsInstructionsh1" w:customStyle="1">
    <w:name w:val="nrps Instructions h1"/>
    <w:basedOn w:val="nrpsHeading1"/>
    <w:rsid w:val="00D314B4"/>
    <w:rPr>
      <w:color w:val="800000"/>
    </w:rPr>
  </w:style>
  <w:style w:type="paragraph" w:styleId="nrpsInstructionsh2" w:customStyle="1">
    <w:name w:val="nrps Instructions h2"/>
    <w:basedOn w:val="nrpsHeading2"/>
    <w:rsid w:val="00D314B4"/>
    <w:rPr>
      <w:color w:val="800000"/>
      <w:sz w:val="24"/>
    </w:rPr>
  </w:style>
  <w:style w:type="paragraph" w:styleId="nrpsPhotocaption" w:customStyle="1">
    <w:name w:val="nrps Photo caption"/>
    <w:basedOn w:val="nrpsFigurecaption"/>
    <w:qFormat/>
    <w:rsid w:val="00D314B4"/>
  </w:style>
  <w:style w:type="character" w:styleId="Strong">
    <w:name w:val="Strong"/>
    <w:basedOn w:val="DefaultParagraphFont"/>
    <w:uiPriority w:val="22"/>
    <w:rsid w:val="00D314B4"/>
    <w:rPr>
      <w:b/>
      <w:bCs/>
    </w:rPr>
  </w:style>
  <w:style w:type="paragraph" w:styleId="nrpsHeading6" w:customStyle="1">
    <w:name w:val="nrps Heading 6"/>
    <w:basedOn w:val="Heading6"/>
    <w:next w:val="nrpsNormal"/>
    <w:rsid w:val="00D314B4"/>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D314B4"/>
    <w:rPr>
      <w:rFonts w:ascii="Frutiger LT Std 45 Light" w:hAnsi="Frutiger LT Std 45 Light" w:eastAsia="Times New Roman" w:cs="Times New Roman"/>
      <w:color w:val="948A54" w:themeColor="background2" w:themeShade="80"/>
      <w:sz w:val="20"/>
    </w:rPr>
  </w:style>
  <w:style w:type="table" w:styleId="LightGrid-Accent3">
    <w:name w:val="Light Grid Accent 3"/>
    <w:basedOn w:val="TableNormal"/>
    <w:uiPriority w:val="62"/>
    <w:rsid w:val="00D314B4"/>
    <w:rPr>
      <w:rFonts w:asciiTheme="minorHAnsi" w:hAnsiTheme="minorHAnsi" w:eastAsiaTheme="minorEastAsia" w:cstheme="minorBidi"/>
      <w:sz w:val="24"/>
      <w:szCs w:val="24"/>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Shading-Accent3">
    <w:name w:val="Light Shading Accent 3"/>
    <w:basedOn w:val="TableNormal"/>
    <w:uiPriority w:val="60"/>
    <w:rsid w:val="00D314B4"/>
    <w:rPr>
      <w:rFonts w:asciiTheme="minorHAnsi" w:hAnsiTheme="minorHAnsi" w:eastAsiaTheme="minorEastAsia" w:cstheme="minorBidi"/>
      <w:color w:val="76923C" w:themeColor="accent3" w:themeShade="BF"/>
      <w:sz w:val="24"/>
      <w:szCs w:val="24"/>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Tables" w:customStyle="1">
    <w:name w:val="Tables"/>
    <w:basedOn w:val="Normal"/>
    <w:rsid w:val="00D314B4"/>
    <w:pPr>
      <w:tabs>
        <w:tab w:val="left" w:pos="-2610"/>
      </w:tabs>
      <w:spacing w:after="0"/>
    </w:pPr>
    <w:rPr>
      <w:rFonts w:ascii="Frutiger LT Std 45 Light" w:hAnsi="Frutiger LT Std 45 Light" w:eastAsia="Times New Roman" w:cs="Arial"/>
      <w:bCs/>
      <w:color w:val="auto"/>
      <w:sz w:val="20"/>
    </w:rPr>
  </w:style>
  <w:style w:type="table" w:styleId="DarkList-Accent4">
    <w:name w:val="Dark List Accent 4"/>
    <w:basedOn w:val="TableNormal"/>
    <w:uiPriority w:val="66"/>
    <w:rsid w:val="00D314B4"/>
    <w:rPr>
      <w:rFonts w:ascii="Calibri" w:hAnsi="Calibri" w:eastAsia="MS Gothic"/>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styleId="FigureAlignment" w:customStyle="1">
    <w:name w:val="Figure Alignment"/>
    <w:basedOn w:val="Normal"/>
    <w:semiHidden/>
    <w:qFormat/>
    <w:rsid w:val="00D314B4"/>
    <w:rPr>
      <w:rFonts w:eastAsia="Times New Roman" w:cs="Times New Roman"/>
      <w:noProof/>
    </w:rPr>
  </w:style>
  <w:style w:type="paragraph" w:styleId="TOC" w:customStyle="1">
    <w:name w:val="TOC"/>
    <w:basedOn w:val="TOC1"/>
    <w:rsid w:val="00D314B4"/>
  </w:style>
  <w:style w:type="table" w:styleId="LightShading1" w:customStyle="1">
    <w:name w:val="Light Shading1"/>
    <w:basedOn w:val="TableNormal"/>
    <w:uiPriority w:val="60"/>
    <w:rsid w:val="00D314B4"/>
    <w:rPr>
      <w:rFonts w:asciiTheme="minorHAnsi" w:hAnsiTheme="minorHAnsi" w:eastAsiaTheme="minorEastAsia" w:cstheme="minorBidi"/>
      <w:color w:val="000000" w:themeColor="text1" w:themeShade="BF"/>
      <w:sz w:val="24"/>
      <w:szCs w:val="24"/>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rsid w:val="00D314B4"/>
    <w:rPr>
      <w:rFonts w:asciiTheme="minorHAnsi" w:hAnsiTheme="minorHAnsi" w:eastAsiaTheme="minorEastAsia" w:cstheme="minorBidi"/>
      <w:color w:val="365F91" w:themeColor="accent1" w:themeShade="BF"/>
      <w:sz w:val="24"/>
      <w:szCs w:val="24"/>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D314B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1" w:customStyle="1">
    <w:name w:val="Light List1"/>
    <w:basedOn w:val="TableNormal"/>
    <w:uiPriority w:val="61"/>
    <w:rsid w:val="00D314B4"/>
    <w:rPr>
      <w:rFonts w:asciiTheme="minorHAnsi" w:hAnsiTheme="minorHAnsi" w:eastAsiaTheme="minorEastAsia" w:cstheme="minorBidi"/>
      <w:sz w:val="24"/>
      <w:szCs w:val="24"/>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Shading-Accent5">
    <w:name w:val="Light Shading Accent 5"/>
    <w:basedOn w:val="TableNormal"/>
    <w:uiPriority w:val="60"/>
    <w:rsid w:val="00D314B4"/>
    <w:rPr>
      <w:rFonts w:asciiTheme="minorHAnsi" w:hAnsiTheme="minorHAnsi" w:eastAsiaTheme="minorEastAsia" w:cstheme="minorBidi"/>
      <w:color w:val="31849B" w:themeColor="accent5" w:themeShade="BF"/>
      <w:sz w:val="24"/>
      <w:szCs w:val="24"/>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D314B4"/>
    <w:pPr>
      <w:spacing w:after="200" w:line="276"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cBorders>
        <w:shd w:val="solid" w:color="C0C0C0" w:fill="FFFFFF"/>
      </w:tcPr>
    </w:tblStylePr>
    <w:tblStylePr w:type="lastRow">
      <w:tblPr/>
      <w:tcPr>
        <w:tcBorders>
          <w:top w:val="single" w:color="000000" w:sz="6" w:space="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D314B4"/>
    <w:rPr>
      <w:rFonts w:asciiTheme="minorHAnsi" w:hAnsiTheme="minorHAnsi" w:eastAsiaTheme="minorEastAsia" w:cstheme="minorBidi"/>
      <w:sz w:val="24"/>
      <w:szCs w:val="24"/>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D314B4"/>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paragraph" w:styleId="NoSpacing">
    <w:name w:val="No Spacing"/>
    <w:uiPriority w:val="1"/>
    <w:rsid w:val="00D314B4"/>
    <w:rPr>
      <w:rFonts w:asciiTheme="minorHAnsi" w:hAnsiTheme="minorHAnsi" w:eastAsiaTheme="minorHAnsi" w:cstheme="minorBidi"/>
      <w:sz w:val="22"/>
      <w:szCs w:val="22"/>
    </w:rPr>
  </w:style>
  <w:style w:type="character" w:styleId="citationsource-journal" w:customStyle="1">
    <w:name w:val="citation_source-journal"/>
    <w:basedOn w:val="DefaultParagraphFont"/>
    <w:semiHidden/>
    <w:rsid w:val="00D314B4"/>
  </w:style>
  <w:style w:type="table" w:styleId="TableGrid11" w:customStyle="1">
    <w:name w:val="Table Grid11"/>
    <w:basedOn w:val="TableNormal"/>
    <w:uiPriority w:val="59"/>
    <w:rsid w:val="00D314B4"/>
    <w:rPr>
      <w:rFonts w:asciiTheme="minorHAnsi" w:hAnsiTheme="minorHAnsi" w:eastAsiaTheme="minorEastAsia" w:cstheme="minorBidi"/>
      <w:sz w:val="22"/>
      <w:szCs w:val="22"/>
      <w:lang w:val="es-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rpsImageline" w:customStyle="1">
    <w:name w:val="nrps Image line"/>
    <w:basedOn w:val="nrpsNormalsingleline"/>
    <w:qFormat/>
    <w:rsid w:val="00D314B4"/>
    <w:pPr>
      <w:keepNext/>
      <w:spacing w:before="360"/>
    </w:pPr>
  </w:style>
  <w:style w:type="paragraph" w:styleId="nrpsNormalsingleline" w:customStyle="1">
    <w:name w:val="nrps Normal single line"/>
    <w:rsid w:val="00D314B4"/>
    <w:pPr>
      <w:spacing w:line="276" w:lineRule="auto"/>
    </w:pPr>
    <w:rPr>
      <w:color w:val="000000" w:themeColor="text1"/>
      <w:sz w:val="23"/>
    </w:rPr>
  </w:style>
  <w:style w:type="paragraph" w:styleId="nrpsBulletlist" w:customStyle="1">
    <w:name w:val="nrps Bullet list"/>
    <w:basedOn w:val="nrpsNormal"/>
    <w:link w:val="nrpsBulletlistChar"/>
    <w:rsid w:val="00D314B4"/>
    <w:pPr>
      <w:numPr>
        <w:numId w:val="15"/>
      </w:numPr>
    </w:pPr>
  </w:style>
  <w:style w:type="character" w:styleId="nrpsBulletlistChar" w:customStyle="1">
    <w:name w:val="nrps Bullet list Char"/>
    <w:basedOn w:val="nrpsNormalChar"/>
    <w:link w:val="nrpsBulletlist"/>
    <w:rsid w:val="00D314B4"/>
    <w:rPr>
      <w:color w:val="000000" w:themeColor="text1"/>
      <w:sz w:val="23"/>
    </w:rPr>
  </w:style>
  <w:style w:type="paragraph" w:styleId="nrpsContents" w:customStyle="1">
    <w:name w:val="nrps Contents"/>
    <w:basedOn w:val="Heading1"/>
    <w:next w:val="nrpsNormal"/>
    <w:rsid w:val="00D314B4"/>
    <w:pPr>
      <w:spacing w:after="160"/>
    </w:pPr>
    <w:rPr>
      <w:szCs w:val="24"/>
    </w:rPr>
  </w:style>
  <w:style w:type="paragraph" w:styleId="nrpsContentsH2" w:customStyle="1">
    <w:name w:val="nrps Contents H2"/>
    <w:basedOn w:val="Heading2"/>
    <w:rsid w:val="00D314B4"/>
    <w:pPr>
      <w:spacing w:after="160"/>
    </w:pPr>
    <w:rPr>
      <w:sz w:val="32"/>
    </w:rPr>
  </w:style>
  <w:style w:type="paragraph" w:styleId="nrpsContentsSOP" w:customStyle="1">
    <w:name w:val="nrps Contents SOP"/>
    <w:next w:val="nrpsNormal"/>
    <w:rsid w:val="00D314B4"/>
    <w:rPr>
      <w:b/>
      <w:color w:val="000000" w:themeColor="text1"/>
      <w:sz w:val="23"/>
      <w:szCs w:val="24"/>
    </w:rPr>
  </w:style>
  <w:style w:type="paragraph" w:styleId="nrpsFigurecaptionSOP" w:customStyle="1">
    <w:name w:val="nrps Figure caption SOP"/>
    <w:next w:val="nrpsNormal"/>
    <w:rsid w:val="00D314B4"/>
    <w:pPr>
      <w:spacing w:before="80" w:after="360"/>
    </w:pPr>
    <w:rPr>
      <w:rFonts w:ascii="Arial" w:hAnsi="Arial"/>
      <w:color w:val="000000" w:themeColor="text1"/>
    </w:rPr>
  </w:style>
  <w:style w:type="paragraph" w:styleId="nrpsHeading1appendix" w:customStyle="1">
    <w:name w:val="nrps Heading 1 appendix"/>
    <w:basedOn w:val="nrpsHeading1"/>
    <w:next w:val="nrpsNormal"/>
    <w:rsid w:val="00D314B4"/>
    <w:rPr>
      <w:szCs w:val="24"/>
    </w:rPr>
  </w:style>
  <w:style w:type="paragraph" w:styleId="nrpsHeading1SOP" w:customStyle="1">
    <w:name w:val="nrps Heading 1 SOP"/>
    <w:basedOn w:val="nrpsHeading1"/>
    <w:next w:val="nrpsNormal"/>
    <w:rsid w:val="00D314B4"/>
  </w:style>
  <w:style w:type="paragraph" w:styleId="nrpsHeading2appendix" w:customStyle="1">
    <w:name w:val="nrps Heading 2 appendix"/>
    <w:basedOn w:val="nrpsHeading2"/>
    <w:next w:val="nrpsNormal"/>
    <w:rsid w:val="00D314B4"/>
  </w:style>
  <w:style w:type="paragraph" w:styleId="nrpsHeading2SOP" w:customStyle="1">
    <w:name w:val="nrps Heading 2 SOP"/>
    <w:basedOn w:val="nrpsHeading2"/>
    <w:next w:val="nrpsNormal"/>
    <w:rsid w:val="00D314B4"/>
    <w:rPr>
      <w:bCs/>
      <w:iCs/>
    </w:rPr>
  </w:style>
  <w:style w:type="paragraph" w:styleId="nrpsHeading3appendix" w:customStyle="1">
    <w:name w:val="nrps Heading 3 appendix"/>
    <w:basedOn w:val="nrpsHeading3"/>
    <w:next w:val="nrpsNormal"/>
    <w:rsid w:val="00D314B4"/>
  </w:style>
  <w:style w:type="paragraph" w:styleId="nrpsHeading3SOP" w:customStyle="1">
    <w:name w:val="nrps Heading 3 SOP"/>
    <w:basedOn w:val="nrpsHeading3"/>
    <w:next w:val="nrpsNormal"/>
    <w:rsid w:val="00D314B4"/>
  </w:style>
  <w:style w:type="paragraph" w:styleId="nrpsHeading4appendix" w:customStyle="1">
    <w:name w:val="nrps Heading 4 appendix"/>
    <w:basedOn w:val="nrpsHeading4"/>
    <w:next w:val="nrpsNormal"/>
    <w:rsid w:val="00D314B4"/>
    <w:rPr>
      <w:bCs/>
    </w:rPr>
  </w:style>
  <w:style w:type="paragraph" w:styleId="nrpsHeading4SOP" w:customStyle="1">
    <w:name w:val="nrps Heading 4 SOP"/>
    <w:basedOn w:val="nrpsHeading4"/>
    <w:next w:val="nrpsNormal"/>
    <w:rsid w:val="00D314B4"/>
    <w:rPr>
      <w:bCs/>
    </w:rPr>
  </w:style>
  <w:style w:type="paragraph" w:styleId="nrpsHyperlink" w:customStyle="1">
    <w:name w:val="nrps Hyperlink"/>
    <w:basedOn w:val="nrpsNormal"/>
    <w:link w:val="nrpsHyperlinkChar"/>
    <w:rsid w:val="00D314B4"/>
  </w:style>
  <w:style w:type="character" w:styleId="nrpsHyperlinkChar" w:customStyle="1">
    <w:name w:val="nrps Hyperlink Char"/>
    <w:basedOn w:val="nrpsNormalChar"/>
    <w:link w:val="nrpsHyperlink"/>
    <w:rsid w:val="00D314B4"/>
    <w:rPr>
      <w:color w:val="000000" w:themeColor="text1"/>
      <w:sz w:val="23"/>
    </w:rPr>
  </w:style>
  <w:style w:type="paragraph" w:styleId="nrpsInsidecovers" w:customStyle="1">
    <w:name w:val="nrps Inside covers"/>
    <w:basedOn w:val="Normal"/>
    <w:link w:val="nrpsInsidecoversChar"/>
    <w:rsid w:val="00D314B4"/>
    <w:pPr>
      <w:spacing w:after="0"/>
    </w:pPr>
    <w:rPr>
      <w:rFonts w:eastAsia="Times New Roman" w:cs="Times New Roman"/>
      <w:sz w:val="18"/>
      <w:szCs w:val="24"/>
    </w:rPr>
  </w:style>
  <w:style w:type="character" w:styleId="nrpsInsidecoversChar" w:customStyle="1">
    <w:name w:val="nrps Inside covers Char"/>
    <w:basedOn w:val="DefaultParagraphFont"/>
    <w:link w:val="nrpsInsidecovers"/>
    <w:rsid w:val="00D314B4"/>
    <w:rPr>
      <w:color w:val="000000" w:themeColor="text1"/>
      <w:sz w:val="18"/>
      <w:szCs w:val="24"/>
    </w:rPr>
  </w:style>
  <w:style w:type="paragraph" w:styleId="nrpsNormalcode" w:customStyle="1">
    <w:name w:val="nrps Normal code"/>
    <w:basedOn w:val="nrpsNormalsingleline"/>
    <w:rsid w:val="00D314B4"/>
    <w:rPr>
      <w:rFonts w:ascii="Courier New" w:hAnsi="Courier New"/>
      <w:i/>
      <w:color w:val="800000"/>
    </w:rPr>
  </w:style>
  <w:style w:type="numbering" w:styleId="nrpsNumlist" w:customStyle="1">
    <w:name w:val="nrps Num list"/>
    <w:basedOn w:val="NoList"/>
    <w:rsid w:val="00D314B4"/>
    <w:pPr>
      <w:numPr>
        <w:numId w:val="16"/>
      </w:numPr>
    </w:pPr>
  </w:style>
  <w:style w:type="paragraph" w:styleId="nrpsSeriesnamenumber" w:customStyle="1">
    <w:name w:val="nrps Series name/number"/>
    <w:qFormat/>
    <w:rsid w:val="00D314B4"/>
    <w:pPr>
      <w:spacing w:before="200" w:after="480" w:line="276" w:lineRule="auto"/>
    </w:pPr>
    <w:rPr>
      <w:color w:val="000000" w:themeColor="text1"/>
      <w:sz w:val="24"/>
    </w:rPr>
  </w:style>
  <w:style w:type="paragraph" w:styleId="nrpsSubtitle" w:customStyle="1">
    <w:name w:val="nrps Subtitle"/>
    <w:basedOn w:val="Heading1"/>
    <w:next w:val="nrpsSeriesnamenumber"/>
    <w:link w:val="nrpsSubtitleChar"/>
    <w:qFormat/>
    <w:rsid w:val="00D314B4"/>
    <w:pPr>
      <w:tabs>
        <w:tab w:val="left" w:pos="9360"/>
      </w:tabs>
      <w:spacing w:before="80"/>
      <w:ind w:right="720"/>
    </w:pPr>
    <w:rPr>
      <w:rFonts w:ascii="Times New Roman" w:hAnsi="Times New Roman"/>
      <w:bCs/>
      <w:i/>
      <w:sz w:val="36"/>
      <w:szCs w:val="36"/>
    </w:rPr>
  </w:style>
  <w:style w:type="character" w:styleId="nrpsSubtitleChar" w:customStyle="1">
    <w:name w:val="nrps Subtitle Char"/>
    <w:basedOn w:val="DefaultParagraphFont"/>
    <w:link w:val="nrpsSubtitle"/>
    <w:rsid w:val="00D314B4"/>
    <w:rPr>
      <w:b/>
      <w:bCs/>
      <w:i/>
      <w:color w:val="000000" w:themeColor="text1"/>
      <w:sz w:val="36"/>
      <w:szCs w:val="36"/>
    </w:rPr>
  </w:style>
  <w:style w:type="paragraph" w:styleId="nrpsTablecaptioncontinued" w:customStyle="1">
    <w:name w:val="nrps Table caption continued"/>
    <w:next w:val="nrpsNormal"/>
    <w:rsid w:val="00D314B4"/>
    <w:pPr>
      <w:spacing w:before="360" w:after="80" w:line="276" w:lineRule="auto"/>
    </w:pPr>
    <w:rPr>
      <w:rFonts w:ascii="Arial" w:hAnsi="Arial"/>
      <w:bCs/>
      <w:color w:val="000000" w:themeColor="text1"/>
    </w:rPr>
  </w:style>
  <w:style w:type="paragraph" w:styleId="nrpsTablecaptionSOP" w:customStyle="1">
    <w:name w:val="nrps Table caption SOP"/>
    <w:next w:val="nrpsNormal"/>
    <w:rsid w:val="00D314B4"/>
    <w:pPr>
      <w:spacing w:before="360" w:after="80" w:line="276" w:lineRule="auto"/>
    </w:pPr>
    <w:rPr>
      <w:rFonts w:ascii="Arial" w:hAnsi="Arial"/>
      <w:bCs/>
      <w:color w:val="000000" w:themeColor="text1"/>
    </w:rPr>
  </w:style>
  <w:style w:type="paragraph" w:styleId="nrpsTitle" w:customStyle="1">
    <w:name w:val="nrps Title"/>
    <w:basedOn w:val="Heading1"/>
    <w:next w:val="nrpsSubtitle"/>
    <w:link w:val="nrpsTitleChar"/>
    <w:qFormat/>
    <w:rsid w:val="00D314B4"/>
    <w:pPr>
      <w:tabs>
        <w:tab w:val="left" w:pos="9360"/>
      </w:tabs>
      <w:spacing w:before="240" w:after="0"/>
    </w:pPr>
    <w:rPr>
      <w:rFonts w:ascii="Times New Roman" w:hAnsi="Times New Roman"/>
      <w:bCs/>
      <w:sz w:val="40"/>
      <w:szCs w:val="40"/>
    </w:rPr>
  </w:style>
  <w:style w:type="character" w:styleId="nrpsTitleChar" w:customStyle="1">
    <w:name w:val="nrps Title Char"/>
    <w:basedOn w:val="DefaultParagraphFont"/>
    <w:link w:val="nrpsTitle"/>
    <w:rsid w:val="00D314B4"/>
    <w:rPr>
      <w:b/>
      <w:bCs/>
      <w:color w:val="000000" w:themeColor="text1"/>
      <w:sz w:val="40"/>
      <w:szCs w:val="40"/>
    </w:rPr>
  </w:style>
  <w:style w:type="paragraph" w:styleId="TableCell-Centered" w:customStyle="1">
    <w:name w:val="TableCell-Centered"/>
    <w:basedOn w:val="Normal"/>
    <w:rsid w:val="00D314B4"/>
    <w:pPr>
      <w:jc w:val="center"/>
    </w:pPr>
    <w:rPr>
      <w:szCs w:val="20"/>
    </w:rPr>
  </w:style>
  <w:style w:type="paragraph" w:styleId="TableCell-Indent" w:customStyle="1">
    <w:name w:val="TableCell-Indent"/>
    <w:basedOn w:val="Normal"/>
    <w:autoRedefine/>
    <w:rsid w:val="00D314B4"/>
    <w:pPr>
      <w:ind w:left="360"/>
    </w:pPr>
    <w:rPr>
      <w:szCs w:val="20"/>
    </w:rPr>
  </w:style>
  <w:style w:type="paragraph" w:styleId="TOC1">
    <w:name w:val="toc 1"/>
    <w:next w:val="nrpsNormal"/>
    <w:uiPriority w:val="39"/>
    <w:rsid w:val="00D314B4"/>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D314B4"/>
    <w:pPr>
      <w:tabs>
        <w:tab w:val="right" w:leader="dot" w:pos="9350"/>
      </w:tabs>
      <w:ind w:left="432"/>
    </w:pPr>
  </w:style>
  <w:style w:type="character" w:styleId="TOC2Char" w:customStyle="1">
    <w:name w:val="TOC 2 Char"/>
    <w:basedOn w:val="DefaultParagraphFont"/>
    <w:link w:val="TOC2"/>
    <w:uiPriority w:val="39"/>
    <w:rsid w:val="00D314B4"/>
    <w:rPr>
      <w:noProof/>
      <w:color w:val="000000" w:themeColor="text1"/>
      <w:sz w:val="23"/>
      <w:szCs w:val="24"/>
    </w:rPr>
  </w:style>
  <w:style w:type="paragraph" w:styleId="TOC3">
    <w:name w:val="toc 3"/>
    <w:basedOn w:val="TOC2"/>
    <w:next w:val="nrpsNormal"/>
    <w:link w:val="TOC3Char"/>
    <w:uiPriority w:val="39"/>
    <w:rsid w:val="00D314B4"/>
    <w:pPr>
      <w:ind w:left="720"/>
    </w:pPr>
  </w:style>
  <w:style w:type="character" w:styleId="TOC3Char" w:customStyle="1">
    <w:name w:val="TOC 3 Char"/>
    <w:basedOn w:val="TOC2Char"/>
    <w:link w:val="TOC3"/>
    <w:uiPriority w:val="39"/>
    <w:rsid w:val="00D314B4"/>
    <w:rPr>
      <w:noProof/>
      <w:color w:val="000000" w:themeColor="text1"/>
      <w:sz w:val="23"/>
      <w:szCs w:val="24"/>
    </w:rPr>
  </w:style>
  <w:style w:type="paragraph" w:styleId="TOC4">
    <w:name w:val="toc 4"/>
    <w:basedOn w:val="nrpsNormal"/>
    <w:next w:val="nrpsNormal"/>
    <w:autoRedefine/>
    <w:uiPriority w:val="39"/>
    <w:unhideWhenUsed/>
    <w:rsid w:val="00D314B4"/>
    <w:pPr>
      <w:ind w:left="1152" w:right="720"/>
    </w:pPr>
  </w:style>
  <w:style w:type="paragraph" w:styleId="TOC5">
    <w:name w:val="toc 5"/>
    <w:basedOn w:val="nrpsNormal"/>
    <w:next w:val="nrpsNormal"/>
    <w:autoRedefine/>
    <w:uiPriority w:val="39"/>
    <w:unhideWhenUsed/>
    <w:rsid w:val="00D314B4"/>
    <w:pPr>
      <w:ind w:left="960"/>
    </w:pPr>
  </w:style>
  <w:style w:type="paragraph" w:styleId="TOC6">
    <w:name w:val="toc 6"/>
    <w:basedOn w:val="nrpsNormal"/>
    <w:next w:val="Normal"/>
    <w:autoRedefine/>
    <w:uiPriority w:val="39"/>
    <w:unhideWhenUsed/>
    <w:rsid w:val="00D314B4"/>
    <w:pPr>
      <w:tabs>
        <w:tab w:val="right" w:leader="dot" w:pos="9350"/>
      </w:tabs>
      <w:spacing w:after="160"/>
      <w:ind w:right="1800"/>
    </w:pPr>
  </w:style>
  <w:style w:type="paragraph" w:styleId="TOC7">
    <w:name w:val="toc 7"/>
    <w:basedOn w:val="nrpsNormal"/>
    <w:next w:val="Normal"/>
    <w:autoRedefine/>
    <w:uiPriority w:val="39"/>
    <w:unhideWhenUsed/>
    <w:rsid w:val="00D314B4"/>
    <w:pPr>
      <w:spacing w:after="160"/>
      <w:ind w:left="432" w:right="2160"/>
    </w:pPr>
  </w:style>
  <w:style w:type="paragraph" w:styleId="TOC8">
    <w:name w:val="toc 8"/>
    <w:basedOn w:val="Normal"/>
    <w:next w:val="nrpsNormal"/>
    <w:autoRedefine/>
    <w:uiPriority w:val="39"/>
    <w:unhideWhenUsed/>
    <w:rsid w:val="00D314B4"/>
    <w:pPr>
      <w:tabs>
        <w:tab w:val="right" w:leader="dot" w:pos="9350"/>
      </w:tabs>
      <w:spacing w:after="160"/>
      <w:ind w:left="720" w:right="2160"/>
    </w:pPr>
  </w:style>
  <w:style w:type="paragraph" w:styleId="TOC9">
    <w:name w:val="toc 9"/>
    <w:basedOn w:val="Normal"/>
    <w:next w:val="Normal"/>
    <w:autoRedefine/>
    <w:uiPriority w:val="39"/>
    <w:unhideWhenUsed/>
    <w:rsid w:val="00D314B4"/>
    <w:pPr>
      <w:ind w:left="1920"/>
    </w:pPr>
  </w:style>
  <w:style w:type="paragraph" w:styleId="TOCHeading">
    <w:name w:val="TOC Heading"/>
    <w:basedOn w:val="Heading1"/>
    <w:next w:val="Normal"/>
    <w:uiPriority w:val="39"/>
    <w:unhideWhenUsed/>
    <w:rsid w:val="00D314B4"/>
    <w:pPr>
      <w:spacing w:before="240" w:after="60"/>
      <w:outlineLvl w:val="9"/>
    </w:pPr>
    <w:rPr>
      <w:rFonts w:ascii="Cambria" w:hAnsi="Cambria"/>
      <w:bCs/>
      <w:kern w:val="32"/>
      <w:szCs w:val="32"/>
    </w:rPr>
  </w:style>
  <w:style w:type="paragraph" w:styleId="IntenseQuote">
    <w:name w:val="Intense Quote"/>
    <w:basedOn w:val="Normal"/>
    <w:next w:val="Normal"/>
    <w:link w:val="IntenseQuoteChar"/>
    <w:uiPriority w:val="30"/>
    <w:rsid w:val="00D314B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D314B4"/>
    <w:rPr>
      <w:rFonts w:eastAsiaTheme="minorHAnsi" w:cstheme="minorBidi"/>
      <w:i/>
      <w:iCs/>
      <w:color w:val="4F81BD" w:themeColor="accent1"/>
      <w:sz w:val="23"/>
      <w:szCs w:val="22"/>
    </w:rPr>
  </w:style>
  <w:style w:type="paragraph" w:styleId="Quote">
    <w:name w:val="Quote"/>
    <w:basedOn w:val="Normal"/>
    <w:next w:val="Normal"/>
    <w:link w:val="QuoteChar"/>
    <w:uiPriority w:val="29"/>
    <w:rsid w:val="00D314B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D314B4"/>
    <w:rPr>
      <w:rFonts w:eastAsiaTheme="minorHAnsi" w:cstheme="minorBidi"/>
      <w:i/>
      <w:iCs/>
      <w:color w:val="404040" w:themeColor="text1" w:themeTint="BF"/>
      <w:sz w:val="23"/>
      <w:szCs w:val="22"/>
    </w:rPr>
  </w:style>
  <w:style w:type="paragraph" w:styleId="Heading" w:customStyle="1">
    <w:name w:val="Heading"/>
    <w:next w:val="Body"/>
    <w:rsid w:val="00804B5A"/>
    <w:pPr>
      <w:keepNext/>
      <w:keepLines/>
      <w:pBdr>
        <w:top w:val="nil"/>
        <w:left w:val="nil"/>
        <w:bottom w:val="nil"/>
        <w:right w:val="nil"/>
        <w:between w:val="nil"/>
        <w:bar w:val="nil"/>
      </w:pBdr>
      <w:spacing w:before="480" w:line="276" w:lineRule="auto"/>
      <w:outlineLvl w:val="0"/>
    </w:pPr>
    <w:rPr>
      <w:rFonts w:ascii="Cambria" w:hAnsi="Cambria" w:eastAsia="Arial Unicode MS" w:cs="Arial Unicode MS"/>
      <w:b/>
      <w:bCs/>
      <w:color w:val="365F91"/>
      <w:sz w:val="28"/>
      <w:szCs w:val="28"/>
      <w:u w:color="365F91"/>
      <w:bdr w:val="nil"/>
      <w:lang w:val="pt-PT"/>
      <w14:textOutline w14:w="0" w14:cap="flat" w14:cmpd="sng" w14:algn="ctr">
        <w14:noFill/>
        <w14:prstDash w14:val="solid"/>
        <w14:bevel/>
      </w14:textOutline>
    </w:rPr>
  </w:style>
  <w:style w:type="paragraph" w:styleId="Body" w:customStyle="1">
    <w:name w:val="Body"/>
    <w:rsid w:val="00804B5A"/>
    <w:pPr>
      <w:pBdr>
        <w:top w:val="nil"/>
        <w:left w:val="nil"/>
        <w:bottom w:val="nil"/>
        <w:right w:val="nil"/>
        <w:between w:val="nil"/>
        <w:bar w:val="nil"/>
      </w:pBdr>
      <w:spacing w:after="200" w:line="276" w:lineRule="auto"/>
    </w:pPr>
    <w:rPr>
      <w:rFonts w:ascii="Calibri" w:hAnsi="Calibri" w:eastAsia="Arial Unicode MS" w:cs="Arial Unicode MS"/>
      <w:color w:val="000000"/>
      <w:sz w:val="22"/>
      <w:szCs w:val="22"/>
      <w:u w:color="000000"/>
      <w:bdr w:val="nil"/>
      <w:lang w:val="pt-PT"/>
      <w14:textOutline w14:w="0" w14:cap="flat" w14:cmpd="sng" w14:algn="ctr">
        <w14:noFill/>
        <w14:prstDash w14:val="solid"/>
        <w14:bevel/>
      </w14:textOutline>
    </w:rPr>
  </w:style>
  <w:style w:type="character" w:styleId="Hyperlink0" w:customStyle="1">
    <w:name w:val="Hyperlink.0"/>
    <w:basedOn w:val="Hyperlink"/>
    <w:rsid w:val="00804B5A"/>
    <w:rPr>
      <w:i w:val="0"/>
      <w:outline w:val="0"/>
      <w:color w:val="0000FF"/>
      <w:u w:val="single" w:color="0000FF"/>
    </w:rPr>
  </w:style>
  <w:style w:type="character" w:styleId="Hyperlink1" w:customStyle="1">
    <w:name w:val="Hyperlink.1"/>
    <w:basedOn w:val="Hyperlink0"/>
    <w:rsid w:val="00804B5A"/>
    <w:rPr>
      <w:rFonts w:ascii="Calibri" w:hAnsi="Calibri" w:eastAsia="Calibri" w:cs="Calibri"/>
      <w:b/>
      <w:bCs/>
      <w:i w:val="0"/>
      <w:outline w:val="0"/>
      <w:color w:val="0000FF"/>
      <w:u w:val="single" w:color="0000FF"/>
    </w:rPr>
  </w:style>
  <w:style w:type="numbering" w:styleId="ImportedStyle1" w:customStyle="1">
    <w:name w:val="Imported Style 1"/>
    <w:rsid w:val="00804B5A"/>
    <w:pPr>
      <w:numPr>
        <w:numId w:val="17"/>
      </w:numPr>
    </w:pPr>
  </w:style>
  <w:style w:type="numbering" w:styleId="ImportedStyle2" w:customStyle="1">
    <w:name w:val="Imported Style 2"/>
    <w:rsid w:val="00804B5A"/>
    <w:pPr>
      <w:numPr>
        <w:numId w:val="19"/>
      </w:numPr>
    </w:pPr>
  </w:style>
  <w:style w:type="numbering" w:styleId="ImportedStyle3" w:customStyle="1">
    <w:name w:val="Imported Style 3"/>
    <w:rsid w:val="00804B5A"/>
    <w:pPr>
      <w:numPr>
        <w:numId w:val="21"/>
      </w:numPr>
    </w:pPr>
  </w:style>
  <w:style w:type="table" w:styleId="NPS" w:customStyle="1">
    <w:name w:val="NPS"/>
    <w:basedOn w:val="ListTable3"/>
    <w:uiPriority w:val="99"/>
    <w:rsid w:val="00930204"/>
    <w:tblPr>
      <w:tblBorders>
        <w:top w:val="single" w:color="336600" w:sz="4" w:space="0"/>
        <w:left w:val="single" w:color="336600" w:sz="4" w:space="0"/>
        <w:bottom w:val="single" w:color="336600" w:sz="4" w:space="0"/>
        <w:right w:val="single" w:color="336600" w:sz="4" w:space="0"/>
        <w:insideH w:val="single" w:color="336600" w:sz="4" w:space="0"/>
        <w:insideV w:val="single" w:color="336600" w:sz="4" w:space="0"/>
      </w:tblBorders>
    </w:tblPr>
    <w:tcPr>
      <w:shd w:val="clear" w:color="auto" w:fill="auto"/>
    </w:tc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
    <w:name w:val="List Table 3"/>
    <w:basedOn w:val="TableNormal"/>
    <w:uiPriority w:val="48"/>
    <w:rsid w:val="00930204"/>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NPS1" w:customStyle="1">
    <w:name w:val="NPS1"/>
    <w:basedOn w:val="TableList4"/>
    <w:uiPriority w:val="99"/>
    <w:rsid w:val="00903D41"/>
    <w:rPr>
      <w:rFonts w:ascii="Arial" w:hAnsi="Arial"/>
      <w:sz w:val="18"/>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 w:type="table" w:styleId="TableList4">
    <w:name w:val="Table List 4"/>
    <w:basedOn w:val="TableNormal"/>
    <w:uiPriority w:val="99"/>
    <w:semiHidden/>
    <w:unhideWhenUsed/>
    <w:rsid w:val="00930204"/>
    <w:pPr>
      <w:spacing w:after="200" w:line="276" w:lineRule="auto"/>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character" w:styleId="UnresolvedMention">
    <w:name w:val="Unresolved Mention"/>
    <w:basedOn w:val="DefaultParagraphFont"/>
    <w:uiPriority w:val="99"/>
    <w:semiHidden/>
    <w:unhideWhenUsed/>
    <w:rsid w:val="00AA6D45"/>
    <w:rPr>
      <w:color w:val="605E5C"/>
      <w:shd w:val="clear" w:color="auto" w:fill="E1DFDD"/>
    </w:rPr>
  </w:style>
  <w:style w:type="table" w:styleId="NPS11" w:customStyle="1">
    <w:name w:val="NPS11"/>
    <w:basedOn w:val="TableList4"/>
    <w:uiPriority w:val="99"/>
    <w:rsid w:val="006E25E2"/>
    <w:rPr>
      <w:rFonts w:ascii="Arial" w:hAnsi="Arial"/>
      <w:sz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rFonts w:ascii="Arial" w:hAnsi="Arial"/>
        <w:b/>
        <w:bCs/>
        <w:color w:val="FFFFFF" w:themeColor="background1"/>
        <w:sz w:val="23"/>
      </w:rPr>
      <w:tblPr/>
      <w:tcPr>
        <w:tcBorders>
          <w:bottom w:val="single" w:color="000000" w:themeColor="text1" w:sz="4" w:space="0"/>
          <w:tl2br w:val="none" w:color="auto" w:sz="0" w:space="0"/>
          <w:tr2bl w:val="none" w:color="auto" w:sz="0" w:space="0"/>
        </w:tcBorders>
        <w:shd w:val="clear" w:color="auto" w:fill="3366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18035463">
      <w:bodyDiv w:val="1"/>
      <w:marLeft w:val="0"/>
      <w:marRight w:val="0"/>
      <w:marTop w:val="0"/>
      <w:marBottom w:val="0"/>
      <w:divBdr>
        <w:top w:val="none" w:sz="0" w:space="0" w:color="auto"/>
        <w:left w:val="none" w:sz="0" w:space="0" w:color="auto"/>
        <w:bottom w:val="none" w:sz="0" w:space="0" w:color="auto"/>
        <w:right w:val="none" w:sz="0" w:space="0" w:color="auto"/>
      </w:divBdr>
    </w:div>
    <w:div w:id="144127015">
      <w:bodyDiv w:val="1"/>
      <w:marLeft w:val="0"/>
      <w:marRight w:val="0"/>
      <w:marTop w:val="0"/>
      <w:marBottom w:val="0"/>
      <w:divBdr>
        <w:top w:val="none" w:sz="0" w:space="0" w:color="auto"/>
        <w:left w:val="none" w:sz="0" w:space="0" w:color="auto"/>
        <w:bottom w:val="none" w:sz="0" w:space="0" w:color="auto"/>
        <w:right w:val="none" w:sz="0" w:space="0" w:color="auto"/>
      </w:divBdr>
    </w:div>
    <w:div w:id="181866862">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275871364">
      <w:bodyDiv w:val="1"/>
      <w:marLeft w:val="0"/>
      <w:marRight w:val="0"/>
      <w:marTop w:val="0"/>
      <w:marBottom w:val="0"/>
      <w:divBdr>
        <w:top w:val="none" w:sz="0" w:space="0" w:color="auto"/>
        <w:left w:val="none" w:sz="0" w:space="0" w:color="auto"/>
        <w:bottom w:val="none" w:sz="0" w:space="0" w:color="auto"/>
        <w:right w:val="none" w:sz="0" w:space="0" w:color="auto"/>
      </w:divBdr>
    </w:div>
    <w:div w:id="283728935">
      <w:bodyDiv w:val="1"/>
      <w:marLeft w:val="0"/>
      <w:marRight w:val="0"/>
      <w:marTop w:val="0"/>
      <w:marBottom w:val="0"/>
      <w:divBdr>
        <w:top w:val="none" w:sz="0" w:space="0" w:color="auto"/>
        <w:left w:val="none" w:sz="0" w:space="0" w:color="auto"/>
        <w:bottom w:val="none" w:sz="0" w:space="0" w:color="auto"/>
        <w:right w:val="none" w:sz="0" w:space="0" w:color="auto"/>
      </w:divBdr>
    </w:div>
    <w:div w:id="297345935">
      <w:bodyDiv w:val="1"/>
      <w:marLeft w:val="0"/>
      <w:marRight w:val="0"/>
      <w:marTop w:val="0"/>
      <w:marBottom w:val="0"/>
      <w:divBdr>
        <w:top w:val="none" w:sz="0" w:space="0" w:color="auto"/>
        <w:left w:val="none" w:sz="0" w:space="0" w:color="auto"/>
        <w:bottom w:val="none" w:sz="0" w:space="0" w:color="auto"/>
        <w:right w:val="none" w:sz="0" w:space="0" w:color="auto"/>
      </w:divBdr>
      <w:divsChild>
        <w:div w:id="751239564">
          <w:marLeft w:val="0"/>
          <w:marRight w:val="0"/>
          <w:marTop w:val="0"/>
          <w:marBottom w:val="75"/>
          <w:divBdr>
            <w:top w:val="none" w:sz="0" w:space="0" w:color="auto"/>
            <w:left w:val="none" w:sz="0" w:space="0" w:color="auto"/>
            <w:bottom w:val="none" w:sz="0" w:space="0" w:color="auto"/>
            <w:right w:val="none" w:sz="0" w:space="0" w:color="auto"/>
          </w:divBdr>
          <w:divsChild>
            <w:div w:id="251663379">
              <w:marLeft w:val="0"/>
              <w:marRight w:val="0"/>
              <w:marTop w:val="0"/>
              <w:marBottom w:val="0"/>
              <w:divBdr>
                <w:top w:val="none" w:sz="0" w:space="0" w:color="auto"/>
                <w:left w:val="none" w:sz="0" w:space="0" w:color="auto"/>
                <w:bottom w:val="none" w:sz="0" w:space="0" w:color="auto"/>
                <w:right w:val="none" w:sz="0" w:space="0" w:color="auto"/>
              </w:divBdr>
              <w:divsChild>
                <w:div w:id="168639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548">
          <w:marLeft w:val="0"/>
          <w:marRight w:val="0"/>
          <w:marTop w:val="45"/>
          <w:marBottom w:val="0"/>
          <w:divBdr>
            <w:top w:val="none" w:sz="0" w:space="0" w:color="auto"/>
            <w:left w:val="none" w:sz="0" w:space="0" w:color="auto"/>
            <w:bottom w:val="none" w:sz="0" w:space="0" w:color="auto"/>
            <w:right w:val="none" w:sz="0" w:space="0" w:color="auto"/>
          </w:divBdr>
          <w:divsChild>
            <w:div w:id="1500271368">
              <w:marLeft w:val="0"/>
              <w:marRight w:val="0"/>
              <w:marTop w:val="0"/>
              <w:marBottom w:val="0"/>
              <w:divBdr>
                <w:top w:val="none" w:sz="0" w:space="0" w:color="auto"/>
                <w:left w:val="none" w:sz="0" w:space="0" w:color="auto"/>
                <w:bottom w:val="none" w:sz="0" w:space="0" w:color="auto"/>
                <w:right w:val="none" w:sz="0" w:space="0" w:color="auto"/>
              </w:divBdr>
              <w:divsChild>
                <w:div w:id="773787615">
                  <w:marLeft w:val="0"/>
                  <w:marRight w:val="0"/>
                  <w:marTop w:val="0"/>
                  <w:marBottom w:val="0"/>
                  <w:divBdr>
                    <w:top w:val="none" w:sz="0" w:space="0" w:color="auto"/>
                    <w:left w:val="none" w:sz="0" w:space="0" w:color="auto"/>
                    <w:bottom w:val="none" w:sz="0" w:space="0" w:color="auto"/>
                    <w:right w:val="none" w:sz="0" w:space="0" w:color="auto"/>
                  </w:divBdr>
                  <w:divsChild>
                    <w:div w:id="14268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50256">
      <w:bodyDiv w:val="1"/>
      <w:marLeft w:val="0"/>
      <w:marRight w:val="0"/>
      <w:marTop w:val="0"/>
      <w:marBottom w:val="0"/>
      <w:divBdr>
        <w:top w:val="none" w:sz="0" w:space="0" w:color="auto"/>
        <w:left w:val="none" w:sz="0" w:space="0" w:color="auto"/>
        <w:bottom w:val="none" w:sz="0" w:space="0" w:color="auto"/>
        <w:right w:val="none" w:sz="0" w:space="0" w:color="auto"/>
      </w:divBdr>
    </w:div>
    <w:div w:id="395516308">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40854247">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60840471">
      <w:bodyDiv w:val="1"/>
      <w:marLeft w:val="0"/>
      <w:marRight w:val="0"/>
      <w:marTop w:val="0"/>
      <w:marBottom w:val="0"/>
      <w:divBdr>
        <w:top w:val="none" w:sz="0" w:space="0" w:color="auto"/>
        <w:left w:val="none" w:sz="0" w:space="0" w:color="auto"/>
        <w:bottom w:val="none" w:sz="0" w:space="0" w:color="auto"/>
        <w:right w:val="none" w:sz="0" w:space="0" w:color="auto"/>
      </w:divBdr>
    </w:div>
    <w:div w:id="1007293780">
      <w:bodyDiv w:val="1"/>
      <w:marLeft w:val="0"/>
      <w:marRight w:val="0"/>
      <w:marTop w:val="0"/>
      <w:marBottom w:val="0"/>
      <w:divBdr>
        <w:top w:val="none" w:sz="0" w:space="0" w:color="auto"/>
        <w:left w:val="none" w:sz="0" w:space="0" w:color="auto"/>
        <w:bottom w:val="none" w:sz="0" w:space="0" w:color="auto"/>
        <w:right w:val="none" w:sz="0" w:space="0" w:color="auto"/>
      </w:divBdr>
    </w:div>
    <w:div w:id="1012999314">
      <w:bodyDiv w:val="1"/>
      <w:marLeft w:val="0"/>
      <w:marRight w:val="0"/>
      <w:marTop w:val="0"/>
      <w:marBottom w:val="0"/>
      <w:divBdr>
        <w:top w:val="none" w:sz="0" w:space="0" w:color="auto"/>
        <w:left w:val="none" w:sz="0" w:space="0" w:color="auto"/>
        <w:bottom w:val="none" w:sz="0" w:space="0" w:color="auto"/>
        <w:right w:val="none" w:sz="0" w:space="0" w:color="auto"/>
      </w:divBdr>
    </w:div>
    <w:div w:id="1083993605">
      <w:bodyDiv w:val="1"/>
      <w:marLeft w:val="0"/>
      <w:marRight w:val="0"/>
      <w:marTop w:val="0"/>
      <w:marBottom w:val="0"/>
      <w:divBdr>
        <w:top w:val="none" w:sz="0" w:space="0" w:color="auto"/>
        <w:left w:val="none" w:sz="0" w:space="0" w:color="auto"/>
        <w:bottom w:val="none" w:sz="0" w:space="0" w:color="auto"/>
        <w:right w:val="none" w:sz="0" w:space="0" w:color="auto"/>
      </w:divBdr>
    </w:div>
    <w:div w:id="1101532287">
      <w:bodyDiv w:val="1"/>
      <w:marLeft w:val="0"/>
      <w:marRight w:val="0"/>
      <w:marTop w:val="0"/>
      <w:marBottom w:val="0"/>
      <w:divBdr>
        <w:top w:val="none" w:sz="0" w:space="0" w:color="auto"/>
        <w:left w:val="none" w:sz="0" w:space="0" w:color="auto"/>
        <w:bottom w:val="none" w:sz="0" w:space="0" w:color="auto"/>
        <w:right w:val="none" w:sz="0" w:space="0" w:color="auto"/>
      </w:divBdr>
    </w:div>
    <w:div w:id="1108935394">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274169603">
      <w:bodyDiv w:val="1"/>
      <w:marLeft w:val="0"/>
      <w:marRight w:val="0"/>
      <w:marTop w:val="0"/>
      <w:marBottom w:val="0"/>
      <w:divBdr>
        <w:top w:val="none" w:sz="0" w:space="0" w:color="auto"/>
        <w:left w:val="none" w:sz="0" w:space="0" w:color="auto"/>
        <w:bottom w:val="none" w:sz="0" w:space="0" w:color="auto"/>
        <w:right w:val="none" w:sz="0" w:space="0" w:color="auto"/>
      </w:divBdr>
    </w:div>
    <w:div w:id="1402290219">
      <w:bodyDiv w:val="1"/>
      <w:marLeft w:val="0"/>
      <w:marRight w:val="0"/>
      <w:marTop w:val="0"/>
      <w:marBottom w:val="0"/>
      <w:divBdr>
        <w:top w:val="none" w:sz="0" w:space="0" w:color="auto"/>
        <w:left w:val="none" w:sz="0" w:space="0" w:color="auto"/>
        <w:bottom w:val="none" w:sz="0" w:space="0" w:color="auto"/>
        <w:right w:val="none" w:sz="0" w:space="0" w:color="auto"/>
      </w:divBdr>
    </w:div>
    <w:div w:id="1438598370">
      <w:bodyDiv w:val="1"/>
      <w:marLeft w:val="0"/>
      <w:marRight w:val="0"/>
      <w:marTop w:val="0"/>
      <w:marBottom w:val="0"/>
      <w:divBdr>
        <w:top w:val="none" w:sz="0" w:space="0" w:color="auto"/>
        <w:left w:val="none" w:sz="0" w:space="0" w:color="auto"/>
        <w:bottom w:val="none" w:sz="0" w:space="0" w:color="auto"/>
        <w:right w:val="none" w:sz="0" w:space="0" w:color="auto"/>
      </w:divBdr>
    </w:div>
    <w:div w:id="1518621512">
      <w:bodyDiv w:val="1"/>
      <w:marLeft w:val="0"/>
      <w:marRight w:val="0"/>
      <w:marTop w:val="0"/>
      <w:marBottom w:val="0"/>
      <w:divBdr>
        <w:top w:val="none" w:sz="0" w:space="0" w:color="auto"/>
        <w:left w:val="none" w:sz="0" w:space="0" w:color="auto"/>
        <w:bottom w:val="none" w:sz="0" w:space="0" w:color="auto"/>
        <w:right w:val="none" w:sz="0" w:space="0" w:color="auto"/>
      </w:divBdr>
    </w:div>
    <w:div w:id="1526401426">
      <w:bodyDiv w:val="1"/>
      <w:marLeft w:val="0"/>
      <w:marRight w:val="0"/>
      <w:marTop w:val="0"/>
      <w:marBottom w:val="0"/>
      <w:divBdr>
        <w:top w:val="none" w:sz="0" w:space="0" w:color="auto"/>
        <w:left w:val="none" w:sz="0" w:space="0" w:color="auto"/>
        <w:bottom w:val="none" w:sz="0" w:space="0" w:color="auto"/>
        <w:right w:val="none" w:sz="0" w:space="0" w:color="auto"/>
      </w:divBdr>
    </w:div>
    <w:div w:id="1569732639">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14427140">
      <w:bodyDiv w:val="1"/>
      <w:marLeft w:val="0"/>
      <w:marRight w:val="0"/>
      <w:marTop w:val="0"/>
      <w:marBottom w:val="0"/>
      <w:divBdr>
        <w:top w:val="none" w:sz="0" w:space="0" w:color="auto"/>
        <w:left w:val="none" w:sz="0" w:space="0" w:color="auto"/>
        <w:bottom w:val="none" w:sz="0" w:space="0" w:color="auto"/>
        <w:right w:val="none" w:sz="0" w:space="0" w:color="auto"/>
      </w:divBdr>
    </w:div>
    <w:div w:id="1725330742">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2043707322">
      <w:bodyDiv w:val="1"/>
      <w:marLeft w:val="0"/>
      <w:marRight w:val="0"/>
      <w:marTop w:val="0"/>
      <w:marBottom w:val="0"/>
      <w:divBdr>
        <w:top w:val="none" w:sz="0" w:space="0" w:color="auto"/>
        <w:left w:val="none" w:sz="0" w:space="0" w:color="auto"/>
        <w:bottom w:val="none" w:sz="0" w:space="0" w:color="auto"/>
        <w:right w:val="none" w:sz="0" w:space="0" w:color="auto"/>
      </w:divBdr>
    </w:div>
    <w:div w:id="2044474537">
      <w:bodyDiv w:val="1"/>
      <w:marLeft w:val="0"/>
      <w:marRight w:val="0"/>
      <w:marTop w:val="0"/>
      <w:marBottom w:val="0"/>
      <w:divBdr>
        <w:top w:val="none" w:sz="0" w:space="0" w:color="auto"/>
        <w:left w:val="none" w:sz="0" w:space="0" w:color="auto"/>
        <w:bottom w:val="none" w:sz="0" w:space="0" w:color="auto"/>
        <w:right w:val="none" w:sz="0" w:space="0" w:color="auto"/>
      </w:divBdr>
    </w:div>
    <w:div w:id="2045401486">
      <w:bodyDiv w:val="1"/>
      <w:marLeft w:val="0"/>
      <w:marRight w:val="0"/>
      <w:marTop w:val="0"/>
      <w:marBottom w:val="0"/>
      <w:divBdr>
        <w:top w:val="none" w:sz="0" w:space="0" w:color="auto"/>
        <w:left w:val="none" w:sz="0" w:space="0" w:color="auto"/>
        <w:bottom w:val="none" w:sz="0" w:space="0" w:color="auto"/>
        <w:right w:val="none" w:sz="0" w:space="0" w:color="auto"/>
      </w:divBdr>
    </w:div>
    <w:div w:id="206779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tionalparkservice.github.io/QCkit/reference/convert_utm_to_ll.html" TargetMode="External"/><Relationship Id="rId18" Type="http://schemas.microsoft.com/office/2018/08/relationships/commentsExtensible" Target="commentsExtensible.xml"/><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dwc.tdwg.org/terms" TargetMode="External"/><Relationship Id="rId17" Type="http://schemas.microsoft.com/office/2016/09/relationships/commentsIds" Target="commentsIds.xml"/><Relationship Id="rId25" Type="http://schemas.openxmlformats.org/officeDocument/2006/relationships/header" Target="header3.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vocab.lternet.edu/vocab/vocab/index.php"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archives.gov/cui/registry/limited-dissemin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ationalparkservice.github.io/QCkit/" TargetMode="External"/><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d085b6c-7437-411b-8b38-47c968abd347">
      <Terms xmlns="http://schemas.microsoft.com/office/infopath/2007/PartnerControls"/>
    </lcf76f155ced4ddcb4097134ff3c332f>
    <TaxCatchAll xmlns="31062a0d-ede8-4112-b4bb-00a9c1bc8e16"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2CD3E31919CD4D8655811E15D5BC27" ma:contentTypeVersion="14" ma:contentTypeDescription="Create a new document." ma:contentTypeScope="" ma:versionID="4a555095977e4190bf36a216b4928aa1">
  <xsd:schema xmlns:xsd="http://www.w3.org/2001/XMLSchema" xmlns:xs="http://www.w3.org/2001/XMLSchema" xmlns:p="http://schemas.microsoft.com/office/2006/metadata/properties" xmlns:ns2="ad085b6c-7437-411b-8b38-47c968abd347" xmlns:ns3="4671cff1-bb98-4362-b999-0807e48a599e" xmlns:ns4="31062a0d-ede8-4112-b4bb-00a9c1bc8e16" targetNamespace="http://schemas.microsoft.com/office/2006/metadata/properties" ma:root="true" ma:fieldsID="1cfe2812a7708d3a3a65dd266b4de1f0" ns2:_="" ns3:_="" ns4:_="">
    <xsd:import namespace="ad085b6c-7437-411b-8b38-47c968abd347"/>
    <xsd:import namespace="4671cff1-bb98-4362-b999-0807e48a599e"/>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85b6c-7437-411b-8b38-47c968abd3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71cff1-bb98-4362-b999-0807e48a599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bc52ef4-7f3c-430d-a9c0-6a3686a4303a}" ma:internalName="TaxCatchAll" ma:showField="CatchAllData" ma:web="4671cff1-bb98-4362-b999-0807e48a59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9CF109-9087-4B9B-93A6-84EDB66CF672}">
  <ds:schemaRefs>
    <ds:schemaRef ds:uri="http://schemas.microsoft.com/office/2006/metadata/properties"/>
    <ds:schemaRef ds:uri="http://schemas.microsoft.com/office/infopath/2007/PartnerControls"/>
    <ds:schemaRef ds:uri="ad085b6c-7437-411b-8b38-47c968abd347"/>
    <ds:schemaRef ds:uri="31062a0d-ede8-4112-b4bb-00a9c1bc8e16"/>
  </ds:schemaRefs>
</ds:datastoreItem>
</file>

<file path=customXml/itemProps2.xml><?xml version="1.0" encoding="utf-8"?>
<ds:datastoreItem xmlns:ds="http://schemas.openxmlformats.org/officeDocument/2006/customXml" ds:itemID="{F1985B77-ED30-445F-9903-350DEE43E8B9}">
  <ds:schemaRefs>
    <ds:schemaRef ds:uri="http://schemas.openxmlformats.org/officeDocument/2006/bibliography"/>
  </ds:schemaRefs>
</ds:datastoreItem>
</file>

<file path=customXml/itemProps3.xml><?xml version="1.0" encoding="utf-8"?>
<ds:datastoreItem xmlns:ds="http://schemas.openxmlformats.org/officeDocument/2006/customXml" ds:itemID="{6E1A0320-4444-4762-83A4-2819E14232C9}">
  <ds:schemaRefs>
    <ds:schemaRef ds:uri="http://schemas.microsoft.com/sharepoint/v3/contenttype/forms"/>
  </ds:schemaRefs>
</ds:datastoreItem>
</file>

<file path=customXml/itemProps4.xml><?xml version="1.0" encoding="utf-8"?>
<ds:datastoreItem xmlns:ds="http://schemas.openxmlformats.org/officeDocument/2006/customXml" ds:itemID="{1386FD0E-623B-430C-A7F5-BAB8D4C79A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85b6c-7437-411b-8b38-47c968abd347"/>
    <ds:schemaRef ds:uri="4671cff1-bb98-4362-b999-0807e48a599e"/>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NRR_Template_v2.3.dotx</ap:Template>
  <ap:Application>Microsoft Word for the web</ap:Application>
  <ap:DocSecurity>0</ap:DocSecurity>
  <ap:ScaleCrop>false</ap:ScaleCrop>
  <ap:Company>National Park Service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National Park Service</dc:title>
  <dc:subject/>
  <dc:creator>cfjohnson</dc:creator>
  <keywords/>
  <dc:description/>
  <lastModifiedBy>Rowell, Gareth A</lastModifiedBy>
  <revision>3</revision>
  <lastPrinted>2016-06-02T17:28:00.0000000Z</lastPrinted>
  <dcterms:created xsi:type="dcterms:W3CDTF">2024-11-06T20:48:00.0000000Z</dcterms:created>
  <dcterms:modified xsi:type="dcterms:W3CDTF">2024-11-06T20:50:42.1164958Z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0x010100082CD3E31919CD4D8655811E15D5BC27</vt:lpwstr>
  </property>
  <property fmtid="{D5CDD505-2E9C-101B-9397-08002B2CF9AE}" pid="3" name="MediaServiceImageTags">
    <vt:lpwstr/>
  </property>
</Properties>
</file>